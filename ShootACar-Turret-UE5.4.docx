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EC6887" w14:textId="77777777" w:rsidR="005078BD" w:rsidRDefault="005078BD">
      <w:pPr>
        <w:ind w:right="7"/>
      </w:pPr>
    </w:p>
    <w:p w14:paraId="2BEC6888" w14:textId="2ADAAEBC" w:rsidR="005078BD" w:rsidRDefault="00E4178F">
      <w:pPr>
        <w:pStyle w:val="Title"/>
        <w:ind w:right="7"/>
        <w:jc w:val="center"/>
      </w:pPr>
      <w:bookmarkStart w:id="0" w:name="_1vq166yus4e2" w:colFirst="0" w:colLast="0"/>
      <w:bookmarkEnd w:id="0"/>
      <w:r>
        <w:t xml:space="preserve">“Shoot a </w:t>
      </w:r>
      <w:del w:id="1" w:author="Duke Gledhill" w:date="2025-06-23T15:28:00Z" w16du:dateUtc="2025-06-23T14:28:00Z">
        <w:r w:rsidDel="002B1CFF">
          <w:delText>Fish</w:delText>
        </w:r>
      </w:del>
      <w:ins w:id="2" w:author="Duke Gledhill" w:date="2025-06-23T15:28:00Z" w16du:dateUtc="2025-06-23T14:28:00Z">
        <w:r w:rsidR="002B1CFF">
          <w:t>Car</w:t>
        </w:r>
      </w:ins>
      <w:ins w:id="3" w:author="Duke Gledhill" w:date="2025-06-23T16:05:00Z" w16du:dateUtc="2025-06-23T15:05:00Z">
        <w:r w:rsidR="008A6394">
          <w:t xml:space="preserve"> - Turret</w:t>
        </w:r>
      </w:ins>
      <w:r>
        <w:t>”</w:t>
      </w:r>
    </w:p>
    <w:p w14:paraId="2BEC6889" w14:textId="1AF85999" w:rsidR="005078BD" w:rsidRDefault="000D266E">
      <w:pPr>
        <w:pStyle w:val="Subtitle"/>
        <w:spacing w:after="0" w:line="240" w:lineRule="auto"/>
        <w:ind w:right="7"/>
        <w:jc w:val="center"/>
      </w:pPr>
      <w:bookmarkStart w:id="4" w:name="_31urgvu5hmvi" w:colFirst="0" w:colLast="0"/>
      <w:bookmarkEnd w:id="4"/>
      <w:r>
        <w:t>Taster Day Activity</w:t>
      </w:r>
    </w:p>
    <w:p w14:paraId="2BEC688B" w14:textId="77777777" w:rsidR="005078BD" w:rsidRDefault="005078BD">
      <w:pPr>
        <w:ind w:right="7"/>
      </w:pPr>
      <w:bookmarkStart w:id="5" w:name="_weqlv07o5qs1" w:colFirst="0" w:colLast="0"/>
      <w:bookmarkEnd w:id="5"/>
    </w:p>
    <w:p w14:paraId="2BEC688C" w14:textId="77777777" w:rsidR="005078BD" w:rsidRDefault="00313594">
      <w:pPr>
        <w:pStyle w:val="Heading2"/>
        <w:ind w:right="7"/>
      </w:pPr>
      <w:bookmarkStart w:id="6" w:name="_ept512fwi2dp" w:colFirst="0" w:colLast="0"/>
      <w:bookmarkEnd w:id="6"/>
      <w:r>
        <w:t>Goals:</w:t>
      </w:r>
    </w:p>
    <w:p w14:paraId="2BEC688D" w14:textId="2F4A4E2E" w:rsidR="005078BD" w:rsidRDefault="00313594">
      <w:pPr>
        <w:numPr>
          <w:ilvl w:val="0"/>
          <w:numId w:val="4"/>
        </w:numPr>
        <w:ind w:left="0" w:right="7" w:firstLine="0"/>
      </w:pPr>
      <w:r>
        <w:t xml:space="preserve">A quick overview of the </w:t>
      </w:r>
      <w:del w:id="7" w:author="Duke Gledhill" w:date="2025-06-23T15:29:00Z" w16du:dateUtc="2025-06-23T14:29:00Z">
        <w:r w:rsidDel="00D64312">
          <w:delText xml:space="preserve">UE4 </w:delText>
        </w:r>
      </w:del>
      <w:ins w:id="8" w:author="Duke Gledhill" w:date="2025-06-23T15:29:00Z" w16du:dateUtc="2025-06-23T14:29:00Z">
        <w:r w:rsidR="00D64312">
          <w:t xml:space="preserve">UE5 </w:t>
        </w:r>
      </w:ins>
      <w:r>
        <w:t>engine and the interface</w:t>
      </w:r>
    </w:p>
    <w:p w14:paraId="2BEC688E" w14:textId="75557EB3" w:rsidR="005078BD" w:rsidRDefault="00750C09">
      <w:pPr>
        <w:numPr>
          <w:ilvl w:val="0"/>
          <w:numId w:val="4"/>
        </w:numPr>
        <w:ind w:left="0" w:right="7" w:firstLine="0"/>
      </w:pPr>
      <w:r>
        <w:t>Load</w:t>
      </w:r>
      <w:r w:rsidR="00313594">
        <w:t xml:space="preserve"> </w:t>
      </w:r>
      <w:r>
        <w:t>the</w:t>
      </w:r>
      <w:r w:rsidR="00313594">
        <w:t xml:space="preserve"> game template</w:t>
      </w:r>
      <w:ins w:id="9" w:author="Duke Gledhill" w:date="2025-06-23T15:29:00Z" w16du:dateUtc="2025-06-23T14:29:00Z">
        <w:r w:rsidR="00D64312">
          <w:t xml:space="preserve"> (either fresh or from previous session)</w:t>
        </w:r>
      </w:ins>
    </w:p>
    <w:p w14:paraId="2BEC688F" w14:textId="0999D4E4" w:rsidR="005078BD" w:rsidDel="00D64312" w:rsidRDefault="00313594">
      <w:pPr>
        <w:numPr>
          <w:ilvl w:val="0"/>
          <w:numId w:val="4"/>
        </w:numPr>
        <w:ind w:left="0" w:right="7" w:firstLine="0"/>
        <w:rPr>
          <w:del w:id="10" w:author="Duke Gledhill" w:date="2025-06-23T15:29:00Z" w16du:dateUtc="2025-06-23T14:29:00Z"/>
        </w:rPr>
      </w:pPr>
      <w:del w:id="11" w:author="Duke Gledhill" w:date="2025-06-23T15:29:00Z" w16du:dateUtc="2025-06-23T14:29:00Z">
        <w:r w:rsidDel="00D64312">
          <w:delText>Classes? What are they and what does it mean for us?</w:delText>
        </w:r>
      </w:del>
    </w:p>
    <w:p w14:paraId="2BEC6890" w14:textId="37A0B909" w:rsidR="005078BD" w:rsidDel="00D64312" w:rsidRDefault="00313594">
      <w:pPr>
        <w:numPr>
          <w:ilvl w:val="0"/>
          <w:numId w:val="4"/>
        </w:numPr>
        <w:ind w:left="0" w:right="7" w:firstLine="0"/>
        <w:rPr>
          <w:del w:id="12" w:author="Duke Gledhill" w:date="2025-06-23T15:29:00Z" w16du:dateUtc="2025-06-23T14:29:00Z"/>
        </w:rPr>
      </w:pPr>
      <w:del w:id="13" w:author="Duke Gledhill" w:date="2025-06-23T15:29:00Z" w16du:dateUtc="2025-06-23T14:29:00Z">
        <w:r w:rsidDel="00D64312">
          <w:delText>Creating a “fish” class and a “fish spawner” class</w:delText>
        </w:r>
      </w:del>
    </w:p>
    <w:p w14:paraId="2BEC6891" w14:textId="679C35C1" w:rsidR="005078BD" w:rsidDel="00D64312" w:rsidRDefault="00313594">
      <w:pPr>
        <w:numPr>
          <w:ilvl w:val="0"/>
          <w:numId w:val="4"/>
        </w:numPr>
        <w:ind w:left="0" w:right="7" w:firstLine="0"/>
        <w:rPr>
          <w:del w:id="14" w:author="Duke Gledhill" w:date="2025-06-23T15:29:00Z" w16du:dateUtc="2025-06-23T14:29:00Z"/>
        </w:rPr>
      </w:pPr>
      <w:del w:id="15" w:author="Duke Gledhill" w:date="2025-06-23T15:29:00Z" w16du:dateUtc="2025-06-23T14:29:00Z">
        <w:r w:rsidDel="00D64312">
          <w:delText>Testing the game</w:delText>
        </w:r>
      </w:del>
    </w:p>
    <w:p w14:paraId="2F49DD3F" w14:textId="6F9EE700" w:rsidR="00D64312" w:rsidRDefault="00D72B83" w:rsidP="00551313">
      <w:pPr>
        <w:numPr>
          <w:ilvl w:val="0"/>
          <w:numId w:val="4"/>
        </w:numPr>
        <w:ind w:left="0" w:right="7" w:firstLine="0"/>
        <w:rPr>
          <w:ins w:id="16" w:author="Duke Gledhill" w:date="2025-06-23T15:30:00Z" w16du:dateUtc="2025-06-23T14:30:00Z"/>
        </w:rPr>
      </w:pPr>
      <w:del w:id="17" w:author="Duke Gledhill" w:date="2025-06-23T15:29:00Z" w16du:dateUtc="2025-06-23T14:29:00Z">
        <w:r w:rsidDel="00D64312">
          <w:delText>Expanding the project</w:delText>
        </w:r>
      </w:del>
      <w:ins w:id="18" w:author="Duke Gledhill" w:date="2025-06-23T15:29:00Z" w16du:dateUtc="2025-06-23T14:29:00Z">
        <w:r w:rsidR="00D64312">
          <w:t>Rapid Prototyping</w:t>
        </w:r>
        <w:r w:rsidR="00551313">
          <w:t xml:space="preserve"> using available as</w:t>
        </w:r>
      </w:ins>
      <w:ins w:id="19" w:author="Duke Gledhill" w:date="2025-06-23T15:30:00Z" w16du:dateUtc="2025-06-23T14:30:00Z">
        <w:r w:rsidR="00551313">
          <w:t>sets</w:t>
        </w:r>
      </w:ins>
    </w:p>
    <w:p w14:paraId="7314CA67" w14:textId="5232C26E" w:rsidR="00551313" w:rsidRDefault="00551313" w:rsidP="00551313">
      <w:pPr>
        <w:numPr>
          <w:ilvl w:val="1"/>
          <w:numId w:val="4"/>
        </w:numPr>
        <w:ind w:right="7"/>
        <w:rPr>
          <w:ins w:id="20" w:author="Duke Gledhill" w:date="2025-06-23T15:30:00Z" w16du:dateUtc="2025-06-23T14:30:00Z"/>
        </w:rPr>
      </w:pPr>
      <w:ins w:id="21" w:author="Duke Gledhill" w:date="2025-06-23T15:30:00Z" w16du:dateUtc="2025-06-23T14:30:00Z">
        <w:r>
          <w:t>Marketplace</w:t>
        </w:r>
      </w:ins>
    </w:p>
    <w:p w14:paraId="78C8D798" w14:textId="1BA12AA1" w:rsidR="00551313" w:rsidRDefault="00551313">
      <w:pPr>
        <w:numPr>
          <w:ilvl w:val="1"/>
          <w:numId w:val="4"/>
        </w:numPr>
        <w:ind w:right="7"/>
        <w:pPrChange w:id="22" w:author="Duke Gledhill" w:date="2025-06-23T15:30:00Z" w16du:dateUtc="2025-06-23T14:30:00Z">
          <w:pPr>
            <w:numPr>
              <w:numId w:val="4"/>
            </w:numPr>
            <w:ind w:left="1440" w:right="7" w:hanging="360"/>
          </w:pPr>
        </w:pPrChange>
      </w:pPr>
      <w:ins w:id="23" w:author="Duke Gledhill" w:date="2025-06-23T15:30:00Z" w16du:dateUtc="2025-06-23T14:30:00Z">
        <w:r>
          <w:t>Templates</w:t>
        </w:r>
      </w:ins>
    </w:p>
    <w:p w14:paraId="2BEC6895" w14:textId="77777777" w:rsidR="005078BD" w:rsidRDefault="00313594">
      <w:pPr>
        <w:pStyle w:val="Heading2"/>
        <w:ind w:right="7"/>
      </w:pPr>
      <w:bookmarkStart w:id="24" w:name="_48jo4ht6d3yx" w:colFirst="0" w:colLast="0"/>
      <w:bookmarkEnd w:id="24"/>
      <w:r>
        <w:t>Getting started:</w:t>
      </w:r>
    </w:p>
    <w:p w14:paraId="2BEC6896" w14:textId="2FC461AC" w:rsidR="005078BD" w:rsidRDefault="00313594">
      <w:pPr>
        <w:ind w:right="7"/>
      </w:pPr>
      <w:r>
        <w:t xml:space="preserve">Some of you will be familiar with the Epic Launcher from playing Fortnite…. But we’re going to be using the engine that is used to </w:t>
      </w:r>
      <w:r>
        <w:rPr>
          <w:i/>
        </w:rPr>
        <w:t>make</w:t>
      </w:r>
      <w:r>
        <w:t xml:space="preserve"> Fortnite, Unreal Engine. It has also been used for many other games, such as Unreal Tournament, Enslaved: Odyssey to the West, Borderlands 2, Spec Ops: The Line, Gears of War 3, Batman Arkham City, XCOM: Enemy Unknown, Bioshock… and of course PUBG and Fortnite!</w:t>
      </w:r>
    </w:p>
    <w:p w14:paraId="33963618" w14:textId="24A60492" w:rsidR="00A83D8F" w:rsidRDefault="00A83D8F">
      <w:pPr>
        <w:ind w:right="7"/>
      </w:pPr>
    </w:p>
    <w:p w14:paraId="100A2451" w14:textId="6546A2E5" w:rsidR="00A83D8F" w:rsidRPr="00A0564F" w:rsidRDefault="00F2575C">
      <w:pPr>
        <w:ind w:right="7"/>
      </w:pPr>
      <w:ins w:id="25" w:author="Duke Gledhill" w:date="2023-04-12T10:15:00Z">
        <w:r>
          <w:t>For those attempting this at home</w:t>
        </w:r>
      </w:ins>
      <w:del w:id="26" w:author="Duke Gledhill" w:date="2023-04-12T10:15:00Z">
        <w:r w:rsidR="00A83D8F" w:rsidDel="00F2575C">
          <w:delText>The</w:delText>
        </w:r>
      </w:del>
      <w:ins w:id="27" w:author="Duke Gledhill" w:date="2023-04-12T10:15:00Z">
        <w:r>
          <w:t xml:space="preserve">, to </w:t>
        </w:r>
      </w:ins>
      <w:del w:id="28" w:author="Duke Gledhill" w:date="2023-04-12T10:15:00Z">
        <w:r w:rsidR="00A83D8F" w:rsidDel="00F2575C">
          <w:delText xml:space="preserve"> </w:delText>
        </w:r>
      </w:del>
      <w:r w:rsidR="00A83D8F">
        <w:t xml:space="preserve">begin, download the epic launcher from </w:t>
      </w:r>
      <w:hyperlink r:id="rId8" w:history="1">
        <w:r w:rsidR="00A83D8F" w:rsidRPr="007C3D6F">
          <w:rPr>
            <w:rStyle w:val="Hyperlink"/>
          </w:rPr>
          <w:t>www.epicgames.com</w:t>
        </w:r>
      </w:hyperlink>
      <w:r w:rsidR="00A83D8F">
        <w:t xml:space="preserve"> and install the client. Once loaded, find the “Unreal Engine” </w:t>
      </w:r>
      <w:r w:rsidR="00A0564F">
        <w:t xml:space="preserve">option on the left and install the engine. For this project, </w:t>
      </w:r>
      <w:r w:rsidR="006610CF">
        <w:t>5.</w:t>
      </w:r>
      <w:del w:id="29" w:author="Duke Gledhill" w:date="2023-04-12T10:14:00Z">
        <w:r w:rsidR="006610CF" w:rsidDel="00B47B01">
          <w:delText>0.3</w:delText>
        </w:r>
      </w:del>
      <w:ins w:id="30" w:author="Duke Gledhill" w:date="2025-06-23T15:55:00Z" w16du:dateUtc="2025-06-23T14:55:00Z">
        <w:r w:rsidR="00350DB6">
          <w:t>4</w:t>
        </w:r>
      </w:ins>
      <w:r w:rsidR="00A0564F">
        <w:t xml:space="preserve"> was used, but later versions </w:t>
      </w:r>
      <w:r w:rsidR="00A0564F">
        <w:rPr>
          <w:i/>
          <w:iCs/>
        </w:rPr>
        <w:t>should</w:t>
      </w:r>
      <w:r w:rsidR="00A0564F">
        <w:t xml:space="preserve"> still work ok.</w:t>
      </w:r>
      <w:ins w:id="31" w:author="Duke Gledhill" w:date="2023-04-12T10:15:00Z">
        <w:r>
          <w:t xml:space="preserve"> For those on campus, Unreal should already be up and running and ready to go.</w:t>
        </w:r>
      </w:ins>
    </w:p>
    <w:p w14:paraId="2BEC6897" w14:textId="340D4CAF" w:rsidR="005078BD" w:rsidRDefault="006610CF" w:rsidP="00E41A40">
      <w:pPr>
        <w:ind w:right="7"/>
        <w:jc w:val="center"/>
      </w:pPr>
      <w:del w:id="32" w:author="Duke Gledhill" w:date="2025-06-23T15:55:00Z" w16du:dateUtc="2025-06-23T14:55:00Z">
        <w:r w:rsidRPr="006610CF" w:rsidDel="00350DB6">
          <w:rPr>
            <w:noProof/>
          </w:rPr>
          <w:drawing>
            <wp:inline distT="0" distB="0" distL="0" distR="0" wp14:anchorId="7D2B3173" wp14:editId="7D43B6C1">
              <wp:extent cx="3718791" cy="2838450"/>
              <wp:effectExtent l="0" t="0" r="0" b="0"/>
              <wp:docPr id="5" name="Picture 5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 5" descr="Graphical user interface&#10;&#10;Description automatically generated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37455" cy="28526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898" w14:textId="391B1457" w:rsidR="005078BD" w:rsidRDefault="002252A8">
      <w:pPr>
        <w:ind w:right="7"/>
        <w:jc w:val="center"/>
        <w:pPrChange w:id="33" w:author="Duke Gledhill" w:date="2025-06-23T15:56:00Z" w16du:dateUtc="2025-06-23T14:56:00Z">
          <w:pPr>
            <w:ind w:right="7"/>
          </w:pPr>
        </w:pPrChange>
      </w:pPr>
      <w:ins w:id="34" w:author="Duke Gledhill" w:date="2025-06-23T15:56:00Z" w16du:dateUtc="2025-06-23T14:56:00Z">
        <w:r w:rsidRPr="002252A8">
          <w:rPr>
            <w:noProof/>
          </w:rPr>
          <w:drawing>
            <wp:inline distT="0" distB="0" distL="0" distR="0" wp14:anchorId="5EE81B01" wp14:editId="3145E651">
              <wp:extent cx="6123940" cy="2620645"/>
              <wp:effectExtent l="0" t="0" r="0" b="0"/>
              <wp:docPr id="393859785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3859785" name="Picture 1" descr="A screenshot of a computer&#10;&#10;AI-generated content may be incorrect.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6206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BEC6899" w14:textId="77777777" w:rsidR="005078BD" w:rsidRDefault="005078BD">
      <w:pPr>
        <w:ind w:right="7"/>
      </w:pPr>
    </w:p>
    <w:p w14:paraId="2BEC689A" w14:textId="77777777" w:rsidR="005078BD" w:rsidRDefault="005078BD">
      <w:pPr>
        <w:ind w:right="7"/>
      </w:pPr>
    </w:p>
    <w:p w14:paraId="2BEC689B" w14:textId="77777777" w:rsidR="005078BD" w:rsidRDefault="005078BD">
      <w:pPr>
        <w:ind w:right="7"/>
      </w:pPr>
    </w:p>
    <w:p w14:paraId="2BEC689C" w14:textId="036A4F03" w:rsidR="005078BD" w:rsidDel="00D06338" w:rsidRDefault="005078BD">
      <w:pPr>
        <w:ind w:right="7"/>
        <w:rPr>
          <w:del w:id="35" w:author="Duke Gledhill" w:date="2023-04-12T10:16:00Z"/>
        </w:rPr>
      </w:pPr>
    </w:p>
    <w:p w14:paraId="2BEC689D" w14:textId="2065C749" w:rsidR="005078BD" w:rsidDel="00D06338" w:rsidRDefault="005078BD">
      <w:pPr>
        <w:ind w:right="7"/>
        <w:rPr>
          <w:del w:id="36" w:author="Duke Gledhill" w:date="2023-04-12T10:16:00Z"/>
        </w:rPr>
      </w:pPr>
    </w:p>
    <w:p w14:paraId="2BEC689E" w14:textId="7B9B00E6" w:rsidR="005078BD" w:rsidDel="00D06338" w:rsidRDefault="005078BD">
      <w:pPr>
        <w:ind w:right="7"/>
        <w:rPr>
          <w:del w:id="37" w:author="Duke Gledhill" w:date="2023-04-12T10:16:00Z"/>
        </w:rPr>
      </w:pPr>
    </w:p>
    <w:p w14:paraId="2BEC689F" w14:textId="159884A2" w:rsidR="005078BD" w:rsidDel="00D06338" w:rsidRDefault="005078BD">
      <w:pPr>
        <w:ind w:right="7"/>
        <w:rPr>
          <w:del w:id="38" w:author="Duke Gledhill" w:date="2023-04-12T10:16:00Z"/>
        </w:rPr>
      </w:pPr>
    </w:p>
    <w:p w14:paraId="2BEC68A5" w14:textId="27C51BE5" w:rsidR="005078BD" w:rsidRDefault="00C17FB7">
      <w:pPr>
        <w:ind w:right="7"/>
        <w:rPr>
          <w:ins w:id="39" w:author="Duke Gledhill" w:date="2025-06-23T16:06:00Z" w16du:dateUtc="2025-06-23T15:06:00Z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2735986" wp14:editId="75D45781">
            <wp:simplePos x="0" y="0"/>
            <wp:positionH relativeFrom="margin">
              <wp:posOffset>5657850</wp:posOffset>
            </wp:positionH>
            <wp:positionV relativeFrom="paragraph">
              <wp:posOffset>144780</wp:posOffset>
            </wp:positionV>
            <wp:extent cx="440765" cy="247650"/>
            <wp:effectExtent l="0" t="0" r="0" b="0"/>
            <wp:wrapTight wrapText="bothSides">
              <wp:wrapPolygon edited="0">
                <wp:start x="934" y="0"/>
                <wp:lineTo x="934" y="19938"/>
                <wp:lineTo x="19608" y="19938"/>
                <wp:lineTo x="19608" y="0"/>
                <wp:lineTo x="934" y="0"/>
              </wp:wrapPolygon>
            </wp:wrapTight>
            <wp:docPr id="42" name="Picture 42" descr="Logo&#10;&#10;Description automatically generated with medium confidence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Logo&#10;&#10;Description automatically generated with medium confidence">
                      <a:hlinkClick r:id="rId11"/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6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852">
        <w:t>Take a</w:t>
      </w:r>
      <w:r w:rsidR="00313594">
        <w:t xml:space="preserve"> have a look around the interface first</w:t>
      </w:r>
      <w:r w:rsidR="00183852">
        <w:t xml:space="preserve">. If you’ve not seen it before it can be quite overwhelming. </w:t>
      </w:r>
      <w:r w:rsidR="007131B1">
        <w:t xml:space="preserve">I’ve put together an introductory video showing you around the interface and what all the buttons do at </w:t>
      </w:r>
      <w:hyperlink r:id="rId13" w:history="1">
        <w:r w:rsidR="007131B1" w:rsidRPr="007C3D6F">
          <w:rPr>
            <w:rStyle w:val="Hyperlink"/>
          </w:rPr>
          <w:t>https://youtu.be/CmbGUIdz7GU</w:t>
        </w:r>
      </w:hyperlink>
      <w:r w:rsidR="007131B1">
        <w:t xml:space="preserve"> if it helps.</w:t>
      </w:r>
      <w:r w:rsidR="006610CF">
        <w:t xml:space="preserve"> </w:t>
      </w:r>
      <w:ins w:id="40" w:author="Duke Gledhill" w:date="2023-04-12T10:16:00Z">
        <w:r w:rsidR="00D06338">
          <w:t xml:space="preserve">NB: </w:t>
        </w:r>
      </w:ins>
      <w:r w:rsidR="006610CF">
        <w:t xml:space="preserve">The video is for </w:t>
      </w:r>
      <w:proofErr w:type="gramStart"/>
      <w:r w:rsidR="006610CF">
        <w:t>UE4</w:t>
      </w:r>
      <w:proofErr w:type="gramEnd"/>
      <w:r w:rsidR="006610CF">
        <w:t xml:space="preserve"> but most things are </w:t>
      </w:r>
      <w:proofErr w:type="gramStart"/>
      <w:r w:rsidR="006610CF">
        <w:t>more or less the</w:t>
      </w:r>
      <w:proofErr w:type="gramEnd"/>
      <w:r w:rsidR="006610CF">
        <w:t xml:space="preserve"> same.</w:t>
      </w:r>
    </w:p>
    <w:p w14:paraId="3E1811A9" w14:textId="77777777" w:rsidR="008A6394" w:rsidRDefault="008A6394">
      <w:pPr>
        <w:ind w:right="7"/>
        <w:rPr>
          <w:ins w:id="41" w:author="Duke Gledhill" w:date="2025-06-23T16:06:00Z" w16du:dateUtc="2025-06-23T15:06:00Z"/>
        </w:rPr>
      </w:pPr>
    </w:p>
    <w:p w14:paraId="5D81929A" w14:textId="319C9EBA" w:rsidR="008A6394" w:rsidRDefault="00FE6170">
      <w:pPr>
        <w:pStyle w:val="Heading2"/>
        <w:ind w:right="7"/>
        <w:pPrChange w:id="42" w:author="Duke Gledhill" w:date="2025-06-23T16:06:00Z" w16du:dateUtc="2025-06-23T15:06:00Z">
          <w:pPr>
            <w:ind w:right="7"/>
          </w:pPr>
        </w:pPrChange>
      </w:pPr>
      <w:ins w:id="43" w:author="Duke Gledhill" w:date="2025-06-23T16:10:00Z" w16du:dateUtc="2025-06-23T15:10:00Z">
        <w:r>
          <w:t>Shooting the cars</w:t>
        </w:r>
      </w:ins>
      <w:ins w:id="44" w:author="Duke Gledhill" w:date="2025-06-23T16:06:00Z" w16du:dateUtc="2025-06-23T15:06:00Z">
        <w:r w:rsidR="008A6394">
          <w:t>:</w:t>
        </w:r>
      </w:ins>
    </w:p>
    <w:p w14:paraId="2BEC68A6" w14:textId="0BB9F26A" w:rsidR="005078BD" w:rsidDel="00D06338" w:rsidRDefault="005078BD">
      <w:pPr>
        <w:ind w:right="7"/>
        <w:rPr>
          <w:del w:id="45" w:author="Duke Gledhill" w:date="2023-04-12T10:16:00Z"/>
        </w:rPr>
      </w:pPr>
    </w:p>
    <w:p w14:paraId="2BEC68A7" w14:textId="47FE19AF" w:rsidR="005078BD" w:rsidRDefault="005078BD">
      <w:pPr>
        <w:ind w:right="7"/>
      </w:pPr>
    </w:p>
    <w:p w14:paraId="48B557CE" w14:textId="669952F9" w:rsidR="009449D4" w:rsidRDefault="002252A8">
      <w:pPr>
        <w:ind w:right="7"/>
      </w:pPr>
      <w:ins w:id="46" w:author="Duke Gledhill" w:date="2025-06-23T15:56:00Z" w16du:dateUtc="2025-06-23T14:56:00Z">
        <w:r>
          <w:t>Working with the other session (either before or after), we are going to add a turret to the racing car so we can sh</w:t>
        </w:r>
      </w:ins>
      <w:ins w:id="47" w:author="Duke Gledhill" w:date="2025-06-23T15:57:00Z" w16du:dateUtc="2025-06-23T14:57:00Z">
        <w:r>
          <w:t>oot the cars chasing us… to comical effect!</w:t>
        </w:r>
      </w:ins>
      <w:del w:id="48" w:author="Duke Gledhill" w:date="2025-06-23T15:56:00Z" w16du:dateUtc="2025-06-23T14:56:00Z">
        <w:r w:rsidR="00D72B83" w:rsidDel="002252A8">
          <w:delText>We’re going to be working on the</w:delText>
        </w:r>
        <w:r w:rsidR="00154DEF" w:rsidDel="002252A8">
          <w:delText xml:space="preserve"> “ShootAFishProject” </w:delText>
        </w:r>
        <w:r w:rsidR="006610CF" w:rsidDel="002252A8">
          <w:delText xml:space="preserve">unreal </w:delText>
        </w:r>
        <w:r w:rsidR="00154DEF" w:rsidDel="002252A8">
          <w:delText>project. Open the project</w:delText>
        </w:r>
        <w:r w:rsidR="009239D7" w:rsidDel="002252A8">
          <w:delText xml:space="preserve"> and familiarise yourself with the contents, both </w:delText>
        </w:r>
        <w:r w:rsidR="006610CF" w:rsidDel="002252A8">
          <w:delText xml:space="preserve">in the content drawer </w:delText>
        </w:r>
        <w:r w:rsidR="009239D7" w:rsidDel="002252A8">
          <w:delText xml:space="preserve">and </w:delText>
        </w:r>
        <w:r w:rsidR="00C94568" w:rsidDel="002252A8">
          <w:delText>the assets in the world</w:delText>
        </w:r>
      </w:del>
      <w:del w:id="49" w:author="Duke Gledhill" w:date="2025-06-23T15:57:00Z" w16du:dateUtc="2025-06-23T14:57:00Z">
        <w:r w:rsidR="00C94568" w:rsidDel="002252A8">
          <w:delText>.</w:delText>
        </w:r>
      </w:del>
    </w:p>
    <w:p w14:paraId="55E128E8" w14:textId="0A0E21FA" w:rsidR="009449D4" w:rsidRDefault="009449D4">
      <w:pPr>
        <w:ind w:right="7"/>
      </w:pPr>
    </w:p>
    <w:p w14:paraId="2BEC68A9" w14:textId="27D1C359" w:rsidR="005078BD" w:rsidDel="00E11EAF" w:rsidRDefault="005A352D">
      <w:pPr>
        <w:ind w:right="7"/>
        <w:rPr>
          <w:del w:id="50" w:author="Duke Gledhill" w:date="2025-06-23T15:57:00Z" w16du:dateUtc="2025-06-23T14:57:00Z"/>
        </w:rPr>
      </w:pPr>
      <w:ins w:id="51" w:author="Duke Gledhill" w:date="2025-06-24T15:28:00Z" w16du:dateUtc="2025-06-24T14:28:00Z">
        <w:r>
          <w:t>You</w:t>
        </w:r>
      </w:ins>
      <w:ins w:id="52" w:author="Duke Gledhill" w:date="2025-06-23T15:58:00Z" w16du:dateUtc="2025-06-23T14:58:00Z">
        <w:r w:rsidR="00280862">
          <w:t xml:space="preserve"> will be </w:t>
        </w:r>
      </w:ins>
      <w:ins w:id="53" w:author="Duke Gledhill" w:date="2025-06-24T15:28:00Z" w16du:dateUtc="2025-06-24T14:28:00Z">
        <w:r>
          <w:t>working with</w:t>
        </w:r>
      </w:ins>
      <w:ins w:id="54" w:author="Duke Gledhill" w:date="2025-06-23T15:58:00Z" w16du:dateUtc="2025-06-23T14:58:00Z">
        <w:r w:rsidR="00280862">
          <w:t xml:space="preserve"> the project “</w:t>
        </w:r>
        <w:proofErr w:type="spellStart"/>
        <w:r w:rsidR="00280862">
          <w:t>ShootACar_</w:t>
        </w:r>
      </w:ins>
      <w:ins w:id="55" w:author="Duke Gledhill" w:date="2025-06-23T16:03:00Z" w16du:dateUtc="2025-06-23T15:03:00Z">
        <w:r w:rsidR="00E11EAF">
          <w:t>blank</w:t>
        </w:r>
      </w:ins>
      <w:proofErr w:type="spellEnd"/>
      <w:ins w:id="56" w:author="Duke Gledhill" w:date="2025-06-23T15:58:00Z" w16du:dateUtc="2025-06-23T14:58:00Z">
        <w:r w:rsidR="00280862">
          <w:t>”</w:t>
        </w:r>
        <w:r w:rsidR="00931565">
          <w:t xml:space="preserve">. </w:t>
        </w:r>
      </w:ins>
      <w:del w:id="57" w:author="Duke Gledhill" w:date="2025-06-23T15:57:00Z" w16du:dateUtc="2025-06-23T14:57:00Z">
        <w:r w:rsidR="00C94568" w:rsidDel="002252A8">
          <w:delText>Although you are welcome to explore the other folders to see what is happening, for this session we’ll be sticking with</w:delText>
        </w:r>
        <w:r w:rsidR="00E642FD" w:rsidDel="002252A8">
          <w:delText xml:space="preserve"> the</w:delText>
        </w:r>
        <w:r w:rsidR="00C94568" w:rsidDel="002252A8">
          <w:delText xml:space="preserve"> </w:delText>
        </w:r>
        <w:r w:rsidR="00875AFD" w:rsidDel="002252A8">
          <w:delText xml:space="preserve">two classes in </w:delText>
        </w:r>
        <w:r w:rsidR="00C94568" w:rsidDel="002252A8">
          <w:delText xml:space="preserve">the </w:delText>
        </w:r>
        <w:r w:rsidR="00E642FD" w:rsidDel="002252A8">
          <w:delText>“0_EditableClasses”</w:delText>
        </w:r>
        <w:r w:rsidR="00875AFD" w:rsidDel="002252A8">
          <w:delText xml:space="preserve"> folder.</w:delText>
        </w:r>
      </w:del>
    </w:p>
    <w:p w14:paraId="03B333B3" w14:textId="77777777" w:rsidR="00E11EAF" w:rsidRDefault="00E11EAF">
      <w:pPr>
        <w:rPr>
          <w:ins w:id="58" w:author="Duke Gledhill" w:date="2025-06-23T16:02:00Z" w16du:dateUtc="2025-06-23T15:02:00Z"/>
        </w:rPr>
      </w:pPr>
    </w:p>
    <w:p w14:paraId="391537F3" w14:textId="77777777" w:rsidR="00E11EAF" w:rsidRDefault="00E11EAF">
      <w:pPr>
        <w:rPr>
          <w:ins w:id="59" w:author="Duke Gledhill" w:date="2025-06-23T16:03:00Z" w16du:dateUtc="2025-06-23T15:03:00Z"/>
        </w:rPr>
      </w:pPr>
    </w:p>
    <w:p w14:paraId="73200279" w14:textId="4E5B84E4" w:rsidR="00E642FD" w:rsidDel="00E11EAF" w:rsidRDefault="00E642FD">
      <w:pPr>
        <w:rPr>
          <w:del w:id="60" w:author="Duke Gledhill" w:date="2025-06-23T15:57:00Z" w16du:dateUtc="2025-06-23T14:57:00Z"/>
        </w:rPr>
      </w:pPr>
    </w:p>
    <w:p w14:paraId="7A0DACBB" w14:textId="4D452CA6" w:rsidR="00E96D54" w:rsidRDefault="00E96D54">
      <w:pPr>
        <w:ind w:right="7"/>
        <w:rPr>
          <w:ins w:id="61" w:author="Duke Gledhill" w:date="2025-06-23T16:06:00Z" w16du:dateUtc="2025-06-23T15:06:00Z"/>
        </w:rPr>
      </w:pPr>
      <w:ins w:id="62" w:author="Duke Gledhill" w:date="2025-06-23T16:05:00Z" w16du:dateUtc="2025-06-23T15:05:00Z">
        <w:r>
          <w:t>With the project loaded let’s</w:t>
        </w:r>
      </w:ins>
      <w:ins w:id="63" w:author="Duke Gledhill" w:date="2025-06-23T16:06:00Z" w16du:dateUtc="2025-06-23T15:06:00Z">
        <w:r w:rsidR="008A6394">
          <w:t xml:space="preserve"> think about a plan:</w:t>
        </w:r>
      </w:ins>
    </w:p>
    <w:p w14:paraId="19AE7674" w14:textId="441D53C0" w:rsidR="008A6394" w:rsidRDefault="008A6394" w:rsidP="008A6394">
      <w:pPr>
        <w:pStyle w:val="ListParagraph"/>
        <w:numPr>
          <w:ilvl w:val="0"/>
          <w:numId w:val="7"/>
        </w:numPr>
        <w:ind w:right="7"/>
        <w:rPr>
          <w:ins w:id="64" w:author="Duke Gledhill" w:date="2025-06-23T16:06:00Z" w16du:dateUtc="2025-06-23T15:06:00Z"/>
        </w:rPr>
      </w:pPr>
      <w:ins w:id="65" w:author="Duke Gledhill" w:date="2025-06-23T16:06:00Z" w16du:dateUtc="2025-06-23T15:06:00Z">
        <w:r>
          <w:t>We’ll need a turret</w:t>
        </w:r>
      </w:ins>
      <w:ins w:id="66" w:author="Duke Gledhill" w:date="2025-06-23T16:29:00Z" w16du:dateUtc="2025-06-23T15:29:00Z">
        <w:r w:rsidR="00733D45">
          <w:t xml:space="preserve"> – thanks marketplace/Fab</w:t>
        </w:r>
      </w:ins>
    </w:p>
    <w:p w14:paraId="27674128" w14:textId="6B4BD568" w:rsidR="00830DA0" w:rsidRDefault="007103AD" w:rsidP="008A6394">
      <w:pPr>
        <w:pStyle w:val="ListParagraph"/>
        <w:numPr>
          <w:ilvl w:val="0"/>
          <w:numId w:val="7"/>
        </w:numPr>
        <w:ind w:right="7"/>
        <w:rPr>
          <w:ins w:id="67" w:author="Duke Gledhill" w:date="2025-06-23T16:08:00Z" w16du:dateUtc="2025-06-23T15:08:00Z"/>
        </w:rPr>
      </w:pPr>
      <w:ins w:id="68" w:author="Duke Gledhill" w:date="2025-06-23T16:08:00Z" w16du:dateUtc="2025-06-23T15:08:00Z">
        <w:r>
          <w:t>We’ll need to be able to move the turret</w:t>
        </w:r>
      </w:ins>
      <w:ins w:id="69" w:author="Duke Gledhill" w:date="2025-06-23T16:27:00Z" w16du:dateUtc="2025-06-23T15:27:00Z">
        <w:r w:rsidR="006B2475">
          <w:t xml:space="preserve"> </w:t>
        </w:r>
      </w:ins>
      <w:ins w:id="70" w:author="Duke Gledhill" w:date="2025-06-23T16:29:00Z" w16du:dateUtc="2025-06-23T15:29:00Z">
        <w:r w:rsidR="00733D45">
          <w:t xml:space="preserve">- </w:t>
        </w:r>
      </w:ins>
      <w:ins w:id="71" w:author="Duke Gledhill" w:date="2025-06-23T16:27:00Z" w16du:dateUtc="2025-06-23T15:27:00Z">
        <w:r w:rsidR="006B2475">
          <w:t>using the bones in the turret</w:t>
        </w:r>
      </w:ins>
    </w:p>
    <w:p w14:paraId="7500F8B6" w14:textId="714CAA9E" w:rsidR="007103AD" w:rsidRDefault="007103AD" w:rsidP="008A6394">
      <w:pPr>
        <w:pStyle w:val="ListParagraph"/>
        <w:numPr>
          <w:ilvl w:val="0"/>
          <w:numId w:val="7"/>
        </w:numPr>
        <w:ind w:right="7"/>
        <w:rPr>
          <w:ins w:id="72" w:author="Duke Gledhill" w:date="2025-06-23T16:08:00Z" w16du:dateUtc="2025-06-23T15:08:00Z"/>
        </w:rPr>
      </w:pPr>
      <w:ins w:id="73" w:author="Duke Gledhill" w:date="2025-06-23T16:08:00Z" w16du:dateUtc="2025-06-23T15:08:00Z">
        <w:r>
          <w:t>We’ll need a projectile</w:t>
        </w:r>
      </w:ins>
      <w:ins w:id="74" w:author="Duke Gledhill" w:date="2025-06-23T16:29:00Z" w16du:dateUtc="2025-06-23T15:29:00Z">
        <w:r w:rsidR="00733D45">
          <w:t xml:space="preserve"> – thanks first person template!</w:t>
        </w:r>
      </w:ins>
    </w:p>
    <w:p w14:paraId="333A94A7" w14:textId="5F90DF14" w:rsidR="007103AD" w:rsidRDefault="007103AD" w:rsidP="008A6394">
      <w:pPr>
        <w:pStyle w:val="ListParagraph"/>
        <w:numPr>
          <w:ilvl w:val="0"/>
          <w:numId w:val="7"/>
        </w:numPr>
        <w:ind w:right="7"/>
        <w:rPr>
          <w:ins w:id="75" w:author="Duke Gledhill" w:date="2025-06-23T16:08:00Z" w16du:dateUtc="2025-06-23T15:08:00Z"/>
        </w:rPr>
      </w:pPr>
      <w:ins w:id="76" w:author="Duke Gledhill" w:date="2025-06-23T16:08:00Z" w16du:dateUtc="2025-06-23T15:08:00Z">
        <w:r>
          <w:t>We’ll need to be able to fire the projectile</w:t>
        </w:r>
      </w:ins>
      <w:ins w:id="77" w:author="Duke Gledhill" w:date="2025-06-23T16:27:00Z" w16du:dateUtc="2025-06-23T15:27:00Z">
        <w:r w:rsidR="006B2475">
          <w:t xml:space="preserve"> </w:t>
        </w:r>
      </w:ins>
      <w:ins w:id="78" w:author="Duke Gledhill" w:date="2025-06-23T16:29:00Z" w16du:dateUtc="2025-06-23T15:29:00Z">
        <w:r w:rsidR="00733D45">
          <w:t xml:space="preserve">- </w:t>
        </w:r>
      </w:ins>
      <w:ins w:id="79" w:author="Duke Gledhill" w:date="2025-06-23T16:28:00Z" w16du:dateUtc="2025-06-23T15:28:00Z">
        <w:r w:rsidR="00733D45">
          <w:t xml:space="preserve">we need some </w:t>
        </w:r>
        <w:proofErr w:type="gramStart"/>
        <w:r w:rsidR="00733D45">
          <w:t>input</w:t>
        </w:r>
        <w:proofErr w:type="gramEnd"/>
        <w:r w:rsidR="00733D45">
          <w:t xml:space="preserve"> </w:t>
        </w:r>
      </w:ins>
      <w:ins w:id="80" w:author="Duke Gledhill" w:date="2025-06-23T16:27:00Z" w16du:dateUtc="2025-06-23T15:27:00Z">
        <w:r w:rsidR="006B2475">
          <w:t>and the turret will need a socket</w:t>
        </w:r>
      </w:ins>
    </w:p>
    <w:p w14:paraId="15B76DA9" w14:textId="33E790AD" w:rsidR="007103AD" w:rsidRDefault="007103AD" w:rsidP="008A6394">
      <w:pPr>
        <w:pStyle w:val="ListParagraph"/>
        <w:numPr>
          <w:ilvl w:val="0"/>
          <w:numId w:val="7"/>
        </w:numPr>
        <w:ind w:right="7"/>
        <w:rPr>
          <w:ins w:id="81" w:author="Duke Gledhill" w:date="2025-06-23T16:09:00Z" w16du:dateUtc="2025-06-23T15:09:00Z"/>
        </w:rPr>
      </w:pPr>
      <w:ins w:id="82" w:author="Duke Gledhill" w:date="2025-06-23T16:08:00Z" w16du:dateUtc="2025-06-23T15:08:00Z">
        <w:r>
          <w:t xml:space="preserve">We want the projectile to </w:t>
        </w:r>
        <w:r w:rsidR="00B53DFE">
          <w:t>affect the car</w:t>
        </w:r>
      </w:ins>
      <w:ins w:id="83" w:author="Duke Gledhill" w:date="2025-06-23T16:28:00Z" w16du:dateUtc="2025-06-23T15:28:00Z">
        <w:r w:rsidR="00733D45">
          <w:t xml:space="preserve"> </w:t>
        </w:r>
      </w:ins>
      <w:ins w:id="84" w:author="Duke Gledhill" w:date="2025-06-23T16:29:00Z" w16du:dateUtc="2025-06-23T15:29:00Z">
        <w:r w:rsidR="00B61602">
          <w:t xml:space="preserve">- </w:t>
        </w:r>
        <w:r w:rsidR="00733D45">
          <w:t>use the force!</w:t>
        </w:r>
      </w:ins>
    </w:p>
    <w:p w14:paraId="7AA7877F" w14:textId="054FA974" w:rsidR="00E836B7" w:rsidRDefault="00E836B7" w:rsidP="008A6394">
      <w:pPr>
        <w:pStyle w:val="ListParagraph"/>
        <w:numPr>
          <w:ilvl w:val="0"/>
          <w:numId w:val="7"/>
        </w:numPr>
        <w:ind w:right="7"/>
        <w:rPr>
          <w:ins w:id="85" w:author="Duke Gledhill" w:date="2025-06-23T16:09:00Z" w16du:dateUtc="2025-06-23T15:09:00Z"/>
        </w:rPr>
      </w:pPr>
      <w:ins w:id="86" w:author="Duke Gledhill" w:date="2025-06-23T16:09:00Z" w16du:dateUtc="2025-06-23T15:09:00Z">
        <w:r>
          <w:t>Possible gameplay addons</w:t>
        </w:r>
      </w:ins>
    </w:p>
    <w:p w14:paraId="2D9DAA8F" w14:textId="6E1F4456" w:rsidR="00E836B7" w:rsidRDefault="00E836B7" w:rsidP="00E836B7">
      <w:pPr>
        <w:pStyle w:val="ListParagraph"/>
        <w:numPr>
          <w:ilvl w:val="1"/>
          <w:numId w:val="7"/>
        </w:numPr>
        <w:ind w:right="7"/>
        <w:rPr>
          <w:ins w:id="87" w:author="Duke Gledhill" w:date="2025-06-23T16:09:00Z" w16du:dateUtc="2025-06-23T15:09:00Z"/>
        </w:rPr>
      </w:pPr>
      <w:ins w:id="88" w:author="Duke Gledhill" w:date="2025-06-23T16:09:00Z" w16du:dateUtc="2025-06-23T15:09:00Z">
        <w:r>
          <w:t>Effects</w:t>
        </w:r>
      </w:ins>
    </w:p>
    <w:p w14:paraId="7A7B0F10" w14:textId="5D44D5DD" w:rsidR="00E836B7" w:rsidRDefault="00FE6170" w:rsidP="00E836B7">
      <w:pPr>
        <w:pStyle w:val="ListParagraph"/>
        <w:numPr>
          <w:ilvl w:val="1"/>
          <w:numId w:val="7"/>
        </w:numPr>
        <w:ind w:right="7"/>
        <w:rPr>
          <w:ins w:id="89" w:author="Duke Gledhill" w:date="2025-06-23T16:09:00Z" w16du:dateUtc="2025-06-23T15:09:00Z"/>
        </w:rPr>
      </w:pPr>
      <w:ins w:id="90" w:author="Duke Gledhill" w:date="2025-06-23T16:09:00Z" w16du:dateUtc="2025-06-23T15:09:00Z">
        <w:r>
          <w:t>Projectile alterations</w:t>
        </w:r>
      </w:ins>
    </w:p>
    <w:p w14:paraId="1CC4CF1C" w14:textId="02DA8FB0" w:rsidR="00FE6170" w:rsidRDefault="00FE6170" w:rsidP="00E836B7">
      <w:pPr>
        <w:pStyle w:val="ListParagraph"/>
        <w:numPr>
          <w:ilvl w:val="1"/>
          <w:numId w:val="7"/>
        </w:numPr>
        <w:ind w:right="7"/>
        <w:rPr>
          <w:ins w:id="91" w:author="Duke Gledhill" w:date="2025-06-23T16:09:00Z" w16du:dateUtc="2025-06-23T15:09:00Z"/>
        </w:rPr>
      </w:pPr>
      <w:ins w:id="92" w:author="Duke Gledhill" w:date="2025-06-23T16:09:00Z" w16du:dateUtc="2025-06-23T15:09:00Z">
        <w:r>
          <w:t>Scoring/UI</w:t>
        </w:r>
      </w:ins>
    </w:p>
    <w:p w14:paraId="302669A2" w14:textId="5F1CAAFB" w:rsidR="00FE6170" w:rsidRDefault="00FE6170" w:rsidP="00E836B7">
      <w:pPr>
        <w:pStyle w:val="ListParagraph"/>
        <w:numPr>
          <w:ilvl w:val="1"/>
          <w:numId w:val="7"/>
        </w:numPr>
        <w:ind w:right="7"/>
        <w:rPr>
          <w:ins w:id="93" w:author="Duke Gledhill" w:date="2025-06-23T16:09:00Z" w16du:dateUtc="2025-06-23T15:09:00Z"/>
        </w:rPr>
      </w:pPr>
      <w:ins w:id="94" w:author="Duke Gledhill" w:date="2025-06-23T16:09:00Z" w16du:dateUtc="2025-06-23T15:09:00Z">
        <w:r>
          <w:t xml:space="preserve">Sound </w:t>
        </w:r>
      </w:ins>
    </w:p>
    <w:p w14:paraId="28EB66DA" w14:textId="77777777" w:rsidR="00FE6170" w:rsidRDefault="00FE6170" w:rsidP="00FE6170">
      <w:pPr>
        <w:ind w:right="7"/>
        <w:rPr>
          <w:ins w:id="95" w:author="Duke Gledhill" w:date="2025-06-23T16:09:00Z" w16du:dateUtc="2025-06-23T15:09:00Z"/>
        </w:rPr>
      </w:pPr>
    </w:p>
    <w:p w14:paraId="3B6AB38A" w14:textId="4D7F7148" w:rsidR="00FE6170" w:rsidRDefault="00FE6170" w:rsidP="00FE6170">
      <w:pPr>
        <w:pStyle w:val="Heading3"/>
        <w:rPr>
          <w:ins w:id="96" w:author="Duke Gledhill" w:date="2025-06-23T16:12:00Z" w16du:dateUtc="2025-06-23T15:12:00Z"/>
        </w:rPr>
      </w:pPr>
      <w:ins w:id="97" w:author="Duke Gledhill" w:date="2025-06-23T16:09:00Z" w16du:dateUtc="2025-06-23T15:09:00Z">
        <w:r>
          <w:t>Turret</w:t>
        </w:r>
      </w:ins>
    </w:p>
    <w:p w14:paraId="4B67364D" w14:textId="4698DC7A" w:rsidR="00E22ACC" w:rsidRDefault="00FD5E2F" w:rsidP="00E22ACC">
      <w:pPr>
        <w:rPr>
          <w:ins w:id="98" w:author="Duke Gledhill" w:date="2025-06-23T16:14:00Z" w16du:dateUtc="2025-06-23T15:14:00Z"/>
        </w:rPr>
      </w:pPr>
      <w:ins w:id="99" w:author="Duke Gledhill" w:date="2025-06-23T16:12:00Z" w16du:dateUtc="2025-06-23T15:12:00Z">
        <w:r>
          <w:t xml:space="preserve">There is a folder in the project called </w:t>
        </w:r>
        <w:proofErr w:type="spellStart"/>
        <w:r>
          <w:t>SciFiturretasset</w:t>
        </w:r>
        <w:proofErr w:type="spellEnd"/>
        <w:r>
          <w:t xml:space="preserve"> with everything we need for this part. The turre</w:t>
        </w:r>
      </w:ins>
      <w:ins w:id="100" w:author="Duke Gledhill" w:date="2025-06-23T16:13:00Z" w16du:dateUtc="2025-06-23T15:13:00Z">
        <w:r>
          <w:t xml:space="preserve">t is from the marketplace (now called Fab). </w:t>
        </w:r>
      </w:ins>
      <w:ins w:id="101" w:author="Duke Gledhill" w:date="2025-06-23T16:14:00Z" w16du:dateUtc="2025-06-23T15:14:00Z">
        <w:r w:rsidR="00044402">
          <w:t xml:space="preserve">This is a free asset for anyone to use - </w:t>
        </w:r>
        <w:r w:rsidR="00044402">
          <w:fldChar w:fldCharType="begin"/>
        </w:r>
        <w:r w:rsidR="00044402">
          <w:instrText>HYPERLINK "</w:instrText>
        </w:r>
        <w:r w:rsidR="00044402" w:rsidRPr="00044402">
          <w:instrText>https://www.fab.com/listings/4abb6121-4d71-4b67-8e61-b83b7b3e2d10</w:instrText>
        </w:r>
        <w:r w:rsidR="00044402">
          <w:instrText>"</w:instrText>
        </w:r>
        <w:r w:rsidR="00044402">
          <w:fldChar w:fldCharType="separate"/>
        </w:r>
        <w:r w:rsidR="00044402" w:rsidRPr="00E2028C">
          <w:rPr>
            <w:rStyle w:val="Hyperlink"/>
          </w:rPr>
          <w:t>https://www.fab.com/listings/4abb6121-4d71-4b67-8e61-b83b7b3e2d10</w:t>
        </w:r>
        <w:r w:rsidR="00044402">
          <w:fldChar w:fldCharType="end"/>
        </w:r>
        <w:r w:rsidR="00044402">
          <w:t xml:space="preserve"> - sometimes in rapid prototyping, using </w:t>
        </w:r>
        <w:proofErr w:type="spellStart"/>
        <w:r w:rsidR="00044402">
          <w:t>ready made</w:t>
        </w:r>
        <w:proofErr w:type="spellEnd"/>
        <w:r w:rsidR="00044402">
          <w:t xml:space="preserve"> assets is key to the “rapid” part!</w:t>
        </w:r>
      </w:ins>
    </w:p>
    <w:p w14:paraId="04FBAEB8" w14:textId="77777777" w:rsidR="00044402" w:rsidRDefault="00044402" w:rsidP="00E22ACC">
      <w:pPr>
        <w:rPr>
          <w:ins w:id="102" w:author="Duke Gledhill" w:date="2025-06-23T16:14:00Z" w16du:dateUtc="2025-06-23T15:14:00Z"/>
        </w:rPr>
      </w:pPr>
    </w:p>
    <w:p w14:paraId="65650917" w14:textId="77777777" w:rsidR="00EA1EDB" w:rsidRDefault="00044402" w:rsidP="00E22ACC">
      <w:pPr>
        <w:rPr>
          <w:ins w:id="103" w:author="Duke Gledhill" w:date="2025-06-23T16:15:00Z" w16du:dateUtc="2025-06-23T15:15:00Z"/>
        </w:rPr>
      </w:pPr>
      <w:ins w:id="104" w:author="Duke Gledhill" w:date="2025-06-23T16:14:00Z" w16du:dateUtc="2025-06-23T15:14:00Z">
        <w:r>
          <w:t xml:space="preserve">Discussion: use of other people </w:t>
        </w:r>
        <w:proofErr w:type="gramStart"/>
        <w:r>
          <w:t>work</w:t>
        </w:r>
      </w:ins>
      <w:proofErr w:type="gramEnd"/>
    </w:p>
    <w:p w14:paraId="7A7E8794" w14:textId="0B2C9A8A" w:rsidR="00EA1EDB" w:rsidRDefault="0089050C" w:rsidP="00EA1EDB">
      <w:pPr>
        <w:pStyle w:val="ListParagraph"/>
        <w:numPr>
          <w:ilvl w:val="0"/>
          <w:numId w:val="4"/>
        </w:numPr>
        <w:rPr>
          <w:ins w:id="105" w:author="Duke Gledhill" w:date="2025-06-23T16:15:00Z" w16du:dateUtc="2025-06-23T15:15:00Z"/>
        </w:rPr>
      </w:pPr>
      <w:ins w:id="106" w:author="Duke Gledhill" w:date="2025-06-23T16:16:00Z" w16du:dateUtc="2025-06-23T15:16:00Z">
        <w:r>
          <w:t>Legal/</w:t>
        </w:r>
      </w:ins>
      <w:ins w:id="107" w:author="Duke Gledhill" w:date="2025-06-23T16:14:00Z" w16du:dateUtc="2025-06-23T15:14:00Z">
        <w:r w:rsidR="00EA1EDB">
          <w:t>Ethics</w:t>
        </w:r>
      </w:ins>
      <w:ins w:id="108" w:author="Duke Gledhill" w:date="2025-06-23T16:15:00Z" w16du:dateUtc="2025-06-23T15:15:00Z">
        <w:r>
          <w:t xml:space="preserve"> (making money from free assets, licencing etc)</w:t>
        </w:r>
      </w:ins>
    </w:p>
    <w:p w14:paraId="65554F3B" w14:textId="65E02C3B" w:rsidR="00EA1EDB" w:rsidRDefault="00EA1EDB" w:rsidP="00EA1EDB">
      <w:pPr>
        <w:pStyle w:val="ListParagraph"/>
        <w:numPr>
          <w:ilvl w:val="0"/>
          <w:numId w:val="4"/>
        </w:numPr>
        <w:rPr>
          <w:ins w:id="109" w:author="Duke Gledhill" w:date="2025-06-23T16:15:00Z" w16du:dateUtc="2025-06-23T15:15:00Z"/>
        </w:rPr>
      </w:pPr>
      <w:ins w:id="110" w:author="Duke Gledhill" w:date="2025-06-23T16:15:00Z" w16du:dateUtc="2025-06-23T15:15:00Z">
        <w:r>
          <w:t>C</w:t>
        </w:r>
      </w:ins>
      <w:ins w:id="111" w:author="Duke Gledhill" w:date="2025-06-23T16:14:00Z" w16du:dateUtc="2025-06-23T15:14:00Z">
        <w:r>
          <w:t>ommerci</w:t>
        </w:r>
      </w:ins>
      <w:ins w:id="112" w:author="Duke Gledhill" w:date="2025-06-23T16:15:00Z" w16du:dateUtc="2025-06-23T15:15:00Z">
        <w:r>
          <w:t>al (cost/benefit analysis)</w:t>
        </w:r>
      </w:ins>
    </w:p>
    <w:p w14:paraId="7DE56AD2" w14:textId="3B1735C9" w:rsidR="00044402" w:rsidRPr="00E22ACC" w:rsidRDefault="00EA1EDB">
      <w:pPr>
        <w:pStyle w:val="ListParagraph"/>
        <w:numPr>
          <w:ilvl w:val="0"/>
          <w:numId w:val="4"/>
        </w:numPr>
        <w:rPr>
          <w:ins w:id="113" w:author="Duke Gledhill" w:date="2025-06-23T15:59:00Z" w16du:dateUtc="2025-06-23T14:59:00Z"/>
        </w:rPr>
        <w:pPrChange w:id="114" w:author="Duke Gledhill" w:date="2025-06-23T16:15:00Z" w16du:dateUtc="2025-06-23T15:15:00Z">
          <w:pPr>
            <w:ind w:right="7"/>
          </w:pPr>
        </w:pPrChange>
      </w:pPr>
      <w:ins w:id="115" w:author="Duke Gledhill" w:date="2025-06-23T16:15:00Z" w16du:dateUtc="2025-06-23T15:15:00Z">
        <w:r>
          <w:t xml:space="preserve">Technical challenges (poly counts, </w:t>
        </w:r>
        <w:r w:rsidR="0089050C">
          <w:t>working, optimised)</w:t>
        </w:r>
      </w:ins>
    </w:p>
    <w:p w14:paraId="2BEC68AA" w14:textId="738F946A" w:rsidR="005078BD" w:rsidDel="002252A8" w:rsidRDefault="00044402" w:rsidP="00E41A40">
      <w:pPr>
        <w:ind w:right="7"/>
        <w:jc w:val="center"/>
        <w:rPr>
          <w:del w:id="116" w:author="Duke Gledhill" w:date="2025-06-23T15:57:00Z" w16du:dateUtc="2025-06-23T14:57:00Z"/>
        </w:rPr>
      </w:pPr>
      <w:ins w:id="117" w:author="Duke Gledhill" w:date="2025-06-23T16:14:00Z" w16du:dateUtc="2025-06-23T15:14:00Z">
        <w:r w:rsidRPr="00044402">
          <w:rPr>
            <w:noProof/>
          </w:rPr>
          <w:lastRenderedPageBreak/>
          <w:drawing>
            <wp:inline distT="0" distB="0" distL="0" distR="0" wp14:anchorId="663D9819" wp14:editId="70E1BBD2">
              <wp:extent cx="6123940" cy="3143885"/>
              <wp:effectExtent l="0" t="0" r="0" b="5715"/>
              <wp:docPr id="1122613702" name="Picture 1" descr="A screenshot of a video gam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22613702" name="Picture 1" descr="A screenshot of a video game&#10;&#10;AI-generated content may be incorrect.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3143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18" w:author="Duke Gledhill" w:date="2025-06-23T15:57:00Z" w16du:dateUtc="2025-06-23T14:57:00Z">
        <w:r w:rsidR="00F854D9" w:rsidDel="002252A8">
          <w:rPr>
            <w:noProof/>
          </w:rPr>
          <w:drawing>
            <wp:anchor distT="0" distB="0" distL="114300" distR="114300" simplePos="0" relativeHeight="251687936" behindDoc="0" locked="0" layoutInCell="1" allowOverlap="1" wp14:anchorId="2A278504" wp14:editId="6EF275B2">
              <wp:simplePos x="0" y="0"/>
              <wp:positionH relativeFrom="margin">
                <wp:posOffset>469785</wp:posOffset>
              </wp:positionH>
              <wp:positionV relativeFrom="paragraph">
                <wp:posOffset>2061210</wp:posOffset>
              </wp:positionV>
              <wp:extent cx="469518" cy="395234"/>
              <wp:effectExtent l="57150" t="38100" r="26035" b="43180"/>
              <wp:wrapNone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446827">
                        <a:off x="0" y="0"/>
                        <a:ext cx="469518" cy="39523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6610CF" w:rsidRPr="006610CF" w:rsidDel="002252A8">
          <w:rPr>
            <w:noProof/>
          </w:rPr>
          <w:drawing>
            <wp:inline distT="0" distB="0" distL="0" distR="0" wp14:anchorId="5E1D594F" wp14:editId="300D6F47">
              <wp:extent cx="5286375" cy="2986330"/>
              <wp:effectExtent l="0" t="0" r="0" b="5080"/>
              <wp:docPr id="7" name="Picture 7" descr="A computer screen capture&#10;&#10;Description automatically generated with low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Picture 7" descr="A computer screen capture&#10;&#10;Description automatically generated with low confidence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95961" cy="2991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8AB" w14:textId="6D42F9DC" w:rsidR="005078BD" w:rsidDel="002252A8" w:rsidRDefault="005078BD">
      <w:pPr>
        <w:ind w:right="7"/>
        <w:rPr>
          <w:del w:id="119" w:author="Duke Gledhill" w:date="2025-06-23T15:57:00Z" w16du:dateUtc="2025-06-23T14:57:00Z"/>
        </w:rPr>
      </w:pPr>
    </w:p>
    <w:p w14:paraId="2BEC68AC" w14:textId="3A8AFA50" w:rsidR="005078BD" w:rsidDel="002252A8" w:rsidRDefault="00617417">
      <w:pPr>
        <w:ind w:right="7"/>
        <w:rPr>
          <w:del w:id="120" w:author="Duke Gledhill" w:date="2025-06-23T15:57:00Z" w16du:dateUtc="2025-06-23T14:57:00Z"/>
        </w:rPr>
      </w:pPr>
      <w:del w:id="121" w:author="Duke Gledhill" w:date="2025-06-23T15:57:00Z" w16du:dateUtc="2025-06-23T14:57:00Z">
        <w:r w:rsidDel="002252A8">
          <w:delText>We have a turret setup and ready to shoot</w:delText>
        </w:r>
        <w:r w:rsidR="002641D2" w:rsidDel="002252A8">
          <w:delText xml:space="preserve"> – w</w:delText>
        </w:r>
        <w:r w:rsidDel="002252A8">
          <w:delText>e</w:delText>
        </w:r>
        <w:r w:rsidR="002641D2" w:rsidDel="002252A8">
          <w:delText xml:space="preserve"> just</w:delText>
        </w:r>
        <w:r w:rsidDel="002252A8">
          <w:delText xml:space="preserve"> need to </w:delText>
        </w:r>
        <w:r w:rsidR="002641D2" w:rsidDel="002252A8">
          <w:delText>add the fish!</w:delText>
        </w:r>
      </w:del>
    </w:p>
    <w:p w14:paraId="2BEC68AD" w14:textId="00B1AC81" w:rsidR="005078BD" w:rsidDel="002252A8" w:rsidRDefault="005078BD">
      <w:pPr>
        <w:ind w:right="7"/>
        <w:rPr>
          <w:del w:id="122" w:author="Duke Gledhill" w:date="2025-06-23T15:57:00Z" w16du:dateUtc="2025-06-23T14:57:00Z"/>
        </w:rPr>
      </w:pPr>
    </w:p>
    <w:p w14:paraId="2BEC68B0" w14:textId="27F403CB" w:rsidR="005078BD" w:rsidDel="002252A8" w:rsidRDefault="00313594">
      <w:pPr>
        <w:ind w:right="7"/>
        <w:rPr>
          <w:del w:id="123" w:author="Duke Gledhill" w:date="2025-06-23T15:57:00Z" w16du:dateUtc="2025-06-23T14:57:00Z"/>
        </w:rPr>
      </w:pPr>
      <w:del w:id="124" w:author="Duke Gledhill" w:date="2025-06-23T15:57:00Z" w16du:dateUtc="2025-06-23T14:57:00Z">
        <w:r w:rsidDel="002252A8">
          <w:delText xml:space="preserve">Our </w:delText>
        </w:r>
        <w:r w:rsidR="002641D2" w:rsidDel="002252A8">
          <w:delText>first</w:delText>
        </w:r>
        <w:r w:rsidDel="002252A8">
          <w:delText xml:space="preserve"> challenge is to </w:delText>
        </w:r>
        <w:r w:rsidRPr="002641D2" w:rsidDel="002252A8">
          <w:rPr>
            <w:b/>
            <w:bCs/>
          </w:rPr>
          <w:delText>script the fish to swim</w:delText>
        </w:r>
        <w:r w:rsidDel="002252A8">
          <w:delText xml:space="preserve">, and then </w:delText>
        </w:r>
        <w:r w:rsidRPr="002641D2" w:rsidDel="002252A8">
          <w:rPr>
            <w:b/>
            <w:bCs/>
          </w:rPr>
          <w:delText>build a launcher to spawn multiple fish</w:delText>
        </w:r>
        <w:r w:rsidDel="002252A8">
          <w:delText xml:space="preserve"> into the scene for us to shoot.</w:delText>
        </w:r>
      </w:del>
    </w:p>
    <w:p w14:paraId="2BEC68B1" w14:textId="57424A00" w:rsidR="005078BD" w:rsidDel="002252A8" w:rsidRDefault="005078BD">
      <w:pPr>
        <w:ind w:right="7"/>
        <w:rPr>
          <w:del w:id="125" w:author="Duke Gledhill" w:date="2025-06-23T15:57:00Z" w16du:dateUtc="2025-06-23T14:57:00Z"/>
        </w:rPr>
      </w:pPr>
    </w:p>
    <w:p w14:paraId="2BEC68B9" w14:textId="42AD0313" w:rsidR="005078BD" w:rsidDel="002252A8" w:rsidRDefault="00444A05" w:rsidP="00E41A40">
      <w:pPr>
        <w:ind w:right="7"/>
        <w:rPr>
          <w:del w:id="126" w:author="Duke Gledhill" w:date="2025-06-23T15:57:00Z" w16du:dateUtc="2025-06-23T14:57:00Z"/>
        </w:rPr>
      </w:pPr>
      <w:del w:id="127" w:author="Duke Gledhill" w:date="2025-06-23T15:57:00Z" w16du:dateUtc="2025-06-23T14:57:00Z">
        <w:r w:rsidDel="002252A8">
          <w:delText xml:space="preserve">You’ll see we have empty classes for the fish (AFish) and spawner (FishSpawner). </w:delText>
        </w:r>
        <w:r w:rsidR="00313594" w:rsidDel="002252A8">
          <w:delText xml:space="preserve">Double clicking the “AFish” and “FishSpawner” classes will show only empty containers waiting </w:delText>
        </w:r>
        <w:r w:rsidDel="002252A8">
          <w:delText>for the blueprint “code”. Blueprint is a visual scripting language</w:delText>
        </w:r>
        <w:r w:rsidR="00CF7F34" w:rsidDel="002252A8">
          <w:delText xml:space="preserve"> and therefore much easier than traditional programming.</w:delText>
        </w:r>
      </w:del>
    </w:p>
    <w:p w14:paraId="05F9FE4D" w14:textId="77777777" w:rsidR="00CF7F34" w:rsidRDefault="00CF7F34">
      <w:pPr>
        <w:rPr>
          <w:sz w:val="32"/>
          <w:szCs w:val="32"/>
        </w:rPr>
      </w:pPr>
      <w:bookmarkStart w:id="128" w:name="_trcymxpwttyq" w:colFirst="0" w:colLast="0"/>
      <w:bookmarkEnd w:id="128"/>
      <w:del w:id="129" w:author="Duke Gledhill" w:date="2025-06-23T16:14:00Z" w16du:dateUtc="2025-06-23T15:14:00Z">
        <w:r w:rsidDel="00044402">
          <w:br w:type="page"/>
        </w:r>
      </w:del>
    </w:p>
    <w:p w14:paraId="2BEC68BA" w14:textId="7FB198F5" w:rsidR="005078BD" w:rsidDel="002252A8" w:rsidRDefault="00313594">
      <w:pPr>
        <w:pStyle w:val="Heading2"/>
        <w:rPr>
          <w:del w:id="130" w:author="Duke Gledhill" w:date="2025-06-23T15:57:00Z" w16du:dateUtc="2025-06-23T14:57:00Z"/>
        </w:rPr>
      </w:pPr>
      <w:del w:id="131" w:author="Duke Gledhill" w:date="2025-06-23T15:57:00Z" w16du:dateUtc="2025-06-23T14:57:00Z">
        <w:r w:rsidDel="002252A8">
          <w:lastRenderedPageBreak/>
          <w:delText>The Fish</w:delText>
        </w:r>
      </w:del>
    </w:p>
    <w:p w14:paraId="2BEC68BB" w14:textId="5B45E384" w:rsidR="005078BD" w:rsidDel="002252A8" w:rsidRDefault="005078BD">
      <w:pPr>
        <w:keepNext/>
        <w:keepLines/>
        <w:spacing w:before="360" w:after="120"/>
        <w:outlineLvl w:val="1"/>
        <w:rPr>
          <w:del w:id="132" w:author="Duke Gledhill" w:date="2025-06-23T15:57:00Z" w16du:dateUtc="2025-06-23T14:57:00Z"/>
        </w:rPr>
        <w:pPrChange w:id="133" w:author="Duke Gledhill" w:date="2025-06-23T15:57:00Z" w16du:dateUtc="2025-06-23T14:57:00Z">
          <w:pPr/>
        </w:pPrChange>
      </w:pPr>
    </w:p>
    <w:p w14:paraId="2BEC68BC" w14:textId="6FFCD769" w:rsidR="005078BD" w:rsidDel="002252A8" w:rsidRDefault="00313594">
      <w:pPr>
        <w:keepNext/>
        <w:keepLines/>
        <w:spacing w:before="360" w:after="120"/>
        <w:outlineLvl w:val="1"/>
        <w:rPr>
          <w:del w:id="134" w:author="Duke Gledhill" w:date="2025-06-23T15:57:00Z" w16du:dateUtc="2025-06-23T14:57:00Z"/>
        </w:rPr>
        <w:pPrChange w:id="135" w:author="Duke Gledhill" w:date="2025-06-23T15:57:00Z" w16du:dateUtc="2025-06-23T14:57:00Z">
          <w:pPr/>
        </w:pPrChange>
      </w:pPr>
      <w:del w:id="136" w:author="Duke Gledhill" w:date="2025-06-23T15:57:00Z" w16du:dateUtc="2025-06-23T14:57:00Z">
        <w:r w:rsidDel="002252A8">
          <w:delText>Our fish class will need several things:</w:delText>
        </w:r>
      </w:del>
    </w:p>
    <w:p w14:paraId="2BEC68BD" w14:textId="2C1E46E8" w:rsidR="005078BD" w:rsidDel="002252A8" w:rsidRDefault="00313594">
      <w:pPr>
        <w:keepNext/>
        <w:keepLines/>
        <w:numPr>
          <w:ilvl w:val="0"/>
          <w:numId w:val="5"/>
        </w:numPr>
        <w:spacing w:before="360" w:after="120"/>
        <w:outlineLvl w:val="1"/>
        <w:rPr>
          <w:del w:id="137" w:author="Duke Gledhill" w:date="2025-06-23T15:57:00Z" w16du:dateUtc="2025-06-23T14:57:00Z"/>
        </w:rPr>
        <w:pPrChange w:id="138" w:author="Duke Gledhill" w:date="2025-06-23T15:57:00Z" w16du:dateUtc="2025-06-23T14:57:00Z">
          <w:pPr>
            <w:numPr>
              <w:numId w:val="5"/>
            </w:numPr>
            <w:ind w:left="720" w:hanging="360"/>
          </w:pPr>
        </w:pPrChange>
      </w:pPr>
      <w:del w:id="139" w:author="Duke Gledhill" w:date="2025-06-23T15:57:00Z" w16du:dateUtc="2025-06-23T14:57:00Z">
        <w:r w:rsidDel="002252A8">
          <w:delText>A timeline to determine the fish movement side-to-side and rotation</w:delText>
        </w:r>
        <w:r w:rsidR="004F24FB" w:rsidDel="002252A8">
          <w:delText xml:space="preserve"> </w:delText>
        </w:r>
      </w:del>
    </w:p>
    <w:p w14:paraId="2BEC68BE" w14:textId="43D1D81B" w:rsidR="005078BD" w:rsidDel="002252A8" w:rsidRDefault="00313594">
      <w:pPr>
        <w:keepNext/>
        <w:keepLines/>
        <w:numPr>
          <w:ilvl w:val="0"/>
          <w:numId w:val="5"/>
        </w:numPr>
        <w:spacing w:before="360" w:after="120"/>
        <w:outlineLvl w:val="1"/>
        <w:rPr>
          <w:del w:id="140" w:author="Duke Gledhill" w:date="2025-06-23T15:57:00Z" w16du:dateUtc="2025-06-23T14:57:00Z"/>
        </w:rPr>
        <w:pPrChange w:id="141" w:author="Duke Gledhill" w:date="2025-06-23T15:57:00Z" w16du:dateUtc="2025-06-23T14:57:00Z">
          <w:pPr>
            <w:numPr>
              <w:numId w:val="5"/>
            </w:numPr>
            <w:ind w:left="720" w:hanging="360"/>
          </w:pPr>
        </w:pPrChange>
      </w:pPr>
      <w:del w:id="142" w:author="Duke Gledhill" w:date="2025-06-23T15:57:00Z" w16du:dateUtc="2025-06-23T14:57:00Z">
        <w:r w:rsidDel="002252A8">
          <w:delText>Movement through the environment</w:delText>
        </w:r>
      </w:del>
    </w:p>
    <w:p w14:paraId="2BEC68C0" w14:textId="32CAB807" w:rsidR="005078BD" w:rsidDel="002252A8" w:rsidRDefault="00313594">
      <w:pPr>
        <w:keepNext/>
        <w:keepLines/>
        <w:numPr>
          <w:ilvl w:val="0"/>
          <w:numId w:val="5"/>
        </w:numPr>
        <w:spacing w:before="360" w:after="120"/>
        <w:outlineLvl w:val="1"/>
        <w:rPr>
          <w:del w:id="143" w:author="Duke Gledhill" w:date="2025-06-23T15:57:00Z" w16du:dateUtc="2025-06-23T14:57:00Z"/>
        </w:rPr>
        <w:pPrChange w:id="144" w:author="Duke Gledhill" w:date="2025-06-23T15:57:00Z" w16du:dateUtc="2025-06-23T14:57:00Z">
          <w:pPr>
            <w:numPr>
              <w:numId w:val="5"/>
            </w:numPr>
            <w:ind w:left="720" w:hanging="360"/>
          </w:pPr>
        </w:pPrChange>
      </w:pPr>
      <w:del w:id="145" w:author="Duke Gledhill" w:date="2025-06-23T15:57:00Z" w16du:dateUtc="2025-06-23T14:57:00Z">
        <w:r w:rsidDel="002252A8">
          <w:delText>D</w:delText>
        </w:r>
        <w:r w:rsidR="006658FA" w:rsidDel="002252A8">
          <w:delText>estroy</w:delText>
        </w:r>
        <w:r w:rsidDel="002252A8">
          <w:delText xml:space="preserve"> after </w:delText>
        </w:r>
        <w:r w:rsidDel="002252A8">
          <w:rPr>
            <w:i/>
          </w:rPr>
          <w:delText>x</w:delText>
        </w:r>
        <w:r w:rsidDel="002252A8">
          <w:delText xml:space="preserve"> seconds if not shot to save the world filling with fish (impact on memory/fps)</w:delText>
        </w:r>
      </w:del>
    </w:p>
    <w:p w14:paraId="2BEC68C1" w14:textId="2602A402" w:rsidR="005078BD" w:rsidDel="002252A8" w:rsidRDefault="005078BD">
      <w:pPr>
        <w:keepNext/>
        <w:keepLines/>
        <w:spacing w:before="360" w:after="120"/>
        <w:outlineLvl w:val="1"/>
        <w:rPr>
          <w:del w:id="146" w:author="Duke Gledhill" w:date="2025-06-23T15:57:00Z" w16du:dateUtc="2025-06-23T14:57:00Z"/>
        </w:rPr>
        <w:pPrChange w:id="147" w:author="Duke Gledhill" w:date="2025-06-23T15:57:00Z" w16du:dateUtc="2025-06-23T14:57:00Z">
          <w:pPr/>
        </w:pPrChange>
      </w:pPr>
    </w:p>
    <w:p w14:paraId="2BEC68C2" w14:textId="08D6C84F" w:rsidR="005078BD" w:rsidDel="002252A8" w:rsidRDefault="00313594">
      <w:pPr>
        <w:pStyle w:val="Heading3"/>
        <w:spacing w:before="360" w:after="120"/>
        <w:rPr>
          <w:del w:id="148" w:author="Duke Gledhill" w:date="2025-06-23T15:57:00Z" w16du:dateUtc="2025-06-23T14:57:00Z"/>
        </w:rPr>
        <w:pPrChange w:id="149" w:author="Duke Gledhill" w:date="2025-06-23T15:57:00Z" w16du:dateUtc="2025-06-23T14:57:00Z">
          <w:pPr>
            <w:pStyle w:val="Heading3"/>
          </w:pPr>
        </w:pPrChange>
      </w:pPr>
      <w:bookmarkStart w:id="150" w:name="_ink6dww8smzz" w:colFirst="0" w:colLast="0"/>
      <w:bookmarkEnd w:id="150"/>
      <w:del w:id="151" w:author="Duke Gledhill" w:date="2025-06-23T15:57:00Z" w16du:dateUtc="2025-06-23T14:57:00Z">
        <w:r w:rsidDel="002252A8">
          <w:delText>Swimming</w:delText>
        </w:r>
      </w:del>
    </w:p>
    <w:p w14:paraId="2BEC68C3" w14:textId="34BD3739" w:rsidR="005078BD" w:rsidDel="002252A8" w:rsidRDefault="00313594">
      <w:pPr>
        <w:keepNext/>
        <w:keepLines/>
        <w:spacing w:before="360" w:after="120"/>
        <w:outlineLvl w:val="1"/>
        <w:rPr>
          <w:del w:id="152" w:author="Duke Gledhill" w:date="2025-06-23T15:57:00Z" w16du:dateUtc="2025-06-23T14:57:00Z"/>
        </w:rPr>
        <w:pPrChange w:id="153" w:author="Duke Gledhill" w:date="2025-06-23T15:57:00Z" w16du:dateUtc="2025-06-23T14:57:00Z">
          <w:pPr/>
        </w:pPrChange>
      </w:pPr>
      <w:del w:id="154" w:author="Duke Gledhill" w:date="2025-06-23T15:57:00Z" w16du:dateUtc="2025-06-23T14:57:00Z">
        <w:r w:rsidDel="002252A8">
          <w:delText xml:space="preserve">In order to get our fish to “swim” we’ll </w:delText>
        </w:r>
        <w:r w:rsidR="006658FA" w:rsidDel="002252A8">
          <w:delText>want</w:delText>
        </w:r>
        <w:r w:rsidDel="002252A8">
          <w:delText xml:space="preserve"> a side-to-side motion as well as the forward motion. For simplicity we’re just going to use a curve, similar to a sine curve. </w:delText>
        </w:r>
        <w:r w:rsidR="00736752" w:rsidDel="002252A8">
          <w:delText>W</w:delText>
        </w:r>
        <w:r w:rsidDel="002252A8">
          <w:delText>e could just use a sine curve as UE4 has a maths engine built in, but today, let’s draw our own curve, mostly so we can have fun with it and make our fish swim a little more “interestingly”.</w:delText>
        </w:r>
      </w:del>
    </w:p>
    <w:p w14:paraId="2BEC68C4" w14:textId="275BDA65" w:rsidR="005078BD" w:rsidDel="002252A8" w:rsidRDefault="00B138D2">
      <w:pPr>
        <w:keepNext/>
        <w:keepLines/>
        <w:spacing w:before="360" w:after="120"/>
        <w:outlineLvl w:val="1"/>
        <w:rPr>
          <w:del w:id="155" w:author="Duke Gledhill" w:date="2025-06-23T15:57:00Z" w16du:dateUtc="2025-06-23T14:57:00Z"/>
        </w:rPr>
        <w:pPrChange w:id="156" w:author="Duke Gledhill" w:date="2025-06-23T15:57:00Z" w16du:dateUtc="2025-06-23T14:57:00Z">
          <w:pPr/>
        </w:pPrChange>
      </w:pPr>
      <w:del w:id="157" w:author="Duke Gledhill" w:date="2025-06-23T15:57:00Z" w16du:dateUtc="2025-06-23T14:57:00Z">
        <w:r w:rsidRPr="00B138D2" w:rsidDel="002252A8">
          <w:rPr>
            <w:noProof/>
          </w:rPr>
          <w:drawing>
            <wp:anchor distT="0" distB="0" distL="114300" distR="114300" simplePos="0" relativeHeight="251695104" behindDoc="1" locked="0" layoutInCell="1" allowOverlap="1" wp14:anchorId="17CF5B2F" wp14:editId="4BD4C203">
              <wp:simplePos x="0" y="0"/>
              <wp:positionH relativeFrom="margin">
                <wp:align>left</wp:align>
              </wp:positionH>
              <wp:positionV relativeFrom="paragraph">
                <wp:posOffset>11430</wp:posOffset>
              </wp:positionV>
              <wp:extent cx="2161540" cy="2219325"/>
              <wp:effectExtent l="0" t="0" r="0" b="0"/>
              <wp:wrapTight wrapText="bothSides">
                <wp:wrapPolygon edited="0">
                  <wp:start x="0" y="0"/>
                  <wp:lineTo x="0" y="21322"/>
                  <wp:lineTo x="1142" y="21322"/>
                  <wp:lineTo x="4378" y="21322"/>
                  <wp:lineTo x="21321" y="21322"/>
                  <wp:lineTo x="21321" y="0"/>
                  <wp:lineTo x="0" y="0"/>
                </wp:wrapPolygon>
              </wp:wrapTight>
              <wp:docPr id="18" name="Picture 18" descr="Graphical user interface,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Picture 18" descr="Graphical user interface, text&#10;&#10;Description automatically generated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65884" cy="22233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14:paraId="2BEC68C5" w14:textId="4E799D28" w:rsidR="005078BD" w:rsidDel="002252A8" w:rsidRDefault="00313594">
      <w:pPr>
        <w:keepNext/>
        <w:keepLines/>
        <w:spacing w:before="360" w:after="120"/>
        <w:outlineLvl w:val="1"/>
        <w:rPr>
          <w:del w:id="158" w:author="Duke Gledhill" w:date="2025-06-23T15:57:00Z" w16du:dateUtc="2025-06-23T14:57:00Z"/>
        </w:rPr>
        <w:pPrChange w:id="159" w:author="Duke Gledhill" w:date="2025-06-23T15:57:00Z" w16du:dateUtc="2025-06-23T14:57:00Z">
          <w:pPr/>
        </w:pPrChange>
      </w:pPr>
      <w:del w:id="160" w:author="Duke Gledhill" w:date="2025-06-23T15:57:00Z" w16du:dateUtc="2025-06-23T14:57:00Z">
        <w:r w:rsidDel="002252A8">
          <w:delText xml:space="preserve">In the “AFish” class, in the “Event Graph”, right click and start typing “timeline”. We’re looking for the “Add Timeline…” option. Select it. </w:delText>
        </w:r>
      </w:del>
    </w:p>
    <w:p w14:paraId="2BEC68C6" w14:textId="2A8EEEB6" w:rsidR="005078BD" w:rsidDel="002252A8" w:rsidRDefault="005078BD">
      <w:pPr>
        <w:keepNext/>
        <w:keepLines/>
        <w:spacing w:before="360" w:after="120"/>
        <w:outlineLvl w:val="1"/>
        <w:rPr>
          <w:del w:id="161" w:author="Duke Gledhill" w:date="2025-06-23T15:57:00Z" w16du:dateUtc="2025-06-23T14:57:00Z"/>
        </w:rPr>
        <w:pPrChange w:id="162" w:author="Duke Gledhill" w:date="2025-06-23T15:57:00Z" w16du:dateUtc="2025-06-23T14:57:00Z">
          <w:pPr/>
        </w:pPrChange>
      </w:pPr>
    </w:p>
    <w:p w14:paraId="2BEC68C7" w14:textId="3ADD45F0" w:rsidR="005078BD" w:rsidDel="002252A8" w:rsidRDefault="00313594">
      <w:pPr>
        <w:keepNext/>
        <w:keepLines/>
        <w:spacing w:before="360" w:after="120"/>
        <w:outlineLvl w:val="1"/>
        <w:rPr>
          <w:del w:id="163" w:author="Duke Gledhill" w:date="2025-06-23T15:57:00Z" w16du:dateUtc="2025-06-23T14:57:00Z"/>
        </w:rPr>
        <w:pPrChange w:id="164" w:author="Duke Gledhill" w:date="2025-06-23T15:57:00Z" w16du:dateUtc="2025-06-23T14:57:00Z">
          <w:pPr/>
        </w:pPrChange>
      </w:pPr>
      <w:del w:id="165" w:author="Duke Gledhill" w:date="2025-06-23T15:57:00Z" w16du:dateUtc="2025-06-23T14:57:00Z">
        <w:r w:rsidDel="002252A8">
          <w:delText xml:space="preserve">You can name it anything you </w:delText>
        </w:r>
        <w:r w:rsidR="00B138D2" w:rsidDel="002252A8">
          <w:delText>want but</w:delText>
        </w:r>
        <w:r w:rsidDel="002252A8">
          <w:delText xml:space="preserve"> try and remember it - so keep it appropriate.</w:delText>
        </w:r>
      </w:del>
    </w:p>
    <w:p w14:paraId="2BEC68C8" w14:textId="55D0E34D" w:rsidR="005078BD" w:rsidDel="002252A8" w:rsidRDefault="005078BD">
      <w:pPr>
        <w:keepNext/>
        <w:keepLines/>
        <w:spacing w:before="360" w:after="120"/>
        <w:outlineLvl w:val="1"/>
        <w:rPr>
          <w:del w:id="166" w:author="Duke Gledhill" w:date="2025-06-23T15:57:00Z" w16du:dateUtc="2025-06-23T14:57:00Z"/>
        </w:rPr>
        <w:pPrChange w:id="167" w:author="Duke Gledhill" w:date="2025-06-23T15:57:00Z" w16du:dateUtc="2025-06-23T14:57:00Z">
          <w:pPr/>
        </w:pPrChange>
      </w:pPr>
    </w:p>
    <w:p w14:paraId="2BEC68C9" w14:textId="49ACD604" w:rsidR="005078BD" w:rsidDel="002252A8" w:rsidRDefault="005078BD">
      <w:pPr>
        <w:keepNext/>
        <w:keepLines/>
        <w:spacing w:before="360" w:after="120"/>
        <w:outlineLvl w:val="1"/>
        <w:rPr>
          <w:del w:id="168" w:author="Duke Gledhill" w:date="2025-06-23T15:57:00Z" w16du:dateUtc="2025-06-23T14:57:00Z"/>
        </w:rPr>
        <w:pPrChange w:id="169" w:author="Duke Gledhill" w:date="2025-06-23T15:57:00Z" w16du:dateUtc="2025-06-23T14:57:00Z">
          <w:pPr/>
        </w:pPrChange>
      </w:pPr>
    </w:p>
    <w:p w14:paraId="55BCC89E" w14:textId="069B3784" w:rsidR="00313FF7" w:rsidDel="002252A8" w:rsidRDefault="00313FF7">
      <w:pPr>
        <w:keepNext/>
        <w:keepLines/>
        <w:spacing w:before="360" w:after="120"/>
        <w:outlineLvl w:val="1"/>
        <w:rPr>
          <w:del w:id="170" w:author="Duke Gledhill" w:date="2025-06-23T15:57:00Z" w16du:dateUtc="2025-06-23T14:57:00Z"/>
        </w:rPr>
        <w:pPrChange w:id="171" w:author="Duke Gledhill" w:date="2025-06-23T15:57:00Z" w16du:dateUtc="2025-06-23T14:57:00Z">
          <w:pPr/>
        </w:pPrChange>
      </w:pPr>
    </w:p>
    <w:p w14:paraId="4EF22A0D" w14:textId="0BAD7130" w:rsidR="00313FF7" w:rsidDel="002252A8" w:rsidRDefault="00313FF7">
      <w:pPr>
        <w:keepNext/>
        <w:keepLines/>
        <w:spacing w:before="360" w:after="120"/>
        <w:outlineLvl w:val="1"/>
        <w:rPr>
          <w:del w:id="172" w:author="Duke Gledhill" w:date="2025-06-23T15:57:00Z" w16du:dateUtc="2025-06-23T14:57:00Z"/>
        </w:rPr>
        <w:pPrChange w:id="173" w:author="Duke Gledhill" w:date="2025-06-23T15:57:00Z" w16du:dateUtc="2025-06-23T14:57:00Z">
          <w:pPr/>
        </w:pPrChange>
      </w:pPr>
    </w:p>
    <w:p w14:paraId="2A420646" w14:textId="17DBF4B0" w:rsidR="00313FF7" w:rsidDel="002252A8" w:rsidRDefault="00313FF7">
      <w:pPr>
        <w:keepNext/>
        <w:keepLines/>
        <w:spacing w:before="360" w:after="120"/>
        <w:outlineLvl w:val="1"/>
        <w:rPr>
          <w:del w:id="174" w:author="Duke Gledhill" w:date="2025-06-23T15:57:00Z" w16du:dateUtc="2025-06-23T14:57:00Z"/>
        </w:rPr>
        <w:pPrChange w:id="175" w:author="Duke Gledhill" w:date="2025-06-23T15:57:00Z" w16du:dateUtc="2025-06-23T14:57:00Z">
          <w:pPr/>
        </w:pPrChange>
      </w:pPr>
    </w:p>
    <w:p w14:paraId="4D3C96B5" w14:textId="6C46CAE4" w:rsidR="00313FF7" w:rsidDel="002252A8" w:rsidRDefault="00313FF7">
      <w:pPr>
        <w:keepNext/>
        <w:keepLines/>
        <w:spacing w:before="360" w:after="120"/>
        <w:outlineLvl w:val="1"/>
        <w:rPr>
          <w:del w:id="176" w:author="Duke Gledhill" w:date="2025-06-23T15:57:00Z" w16du:dateUtc="2025-06-23T14:57:00Z"/>
        </w:rPr>
        <w:pPrChange w:id="177" w:author="Duke Gledhill" w:date="2025-06-23T15:57:00Z" w16du:dateUtc="2025-06-23T14:57:00Z">
          <w:pPr/>
        </w:pPrChange>
      </w:pPr>
    </w:p>
    <w:p w14:paraId="5F9D3549" w14:textId="032FB6AF" w:rsidR="00313FF7" w:rsidDel="002252A8" w:rsidRDefault="00313FF7">
      <w:pPr>
        <w:keepNext/>
        <w:keepLines/>
        <w:spacing w:before="360" w:after="120"/>
        <w:outlineLvl w:val="1"/>
        <w:rPr>
          <w:del w:id="178" w:author="Duke Gledhill" w:date="2025-06-23T15:57:00Z" w16du:dateUtc="2025-06-23T14:57:00Z"/>
        </w:rPr>
        <w:pPrChange w:id="179" w:author="Duke Gledhill" w:date="2025-06-23T15:57:00Z" w16du:dateUtc="2025-06-23T14:57:00Z">
          <w:pPr/>
        </w:pPrChange>
      </w:pPr>
      <w:del w:id="180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62336" behindDoc="0" locked="0" layoutInCell="1" hidden="0" allowOverlap="1" wp14:anchorId="2BEC69DB" wp14:editId="00F4BA43">
              <wp:simplePos x="0" y="0"/>
              <wp:positionH relativeFrom="column">
                <wp:posOffset>3960603</wp:posOffset>
              </wp:positionH>
              <wp:positionV relativeFrom="paragraph">
                <wp:posOffset>104871</wp:posOffset>
              </wp:positionV>
              <wp:extent cx="1846987" cy="1741445"/>
              <wp:effectExtent l="0" t="0" r="0" b="0"/>
              <wp:wrapSquare wrapText="bothSides" distT="114300" distB="114300" distL="114300" distR="114300"/>
              <wp:docPr id="26" name="image3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9.png"/>
                      <pic:cNvPicPr preferRelativeResize="0"/>
                    </pic:nvPicPr>
                    <pic:blipFill>
                      <a:blip r:embed="rId1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6987" cy="174144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8CA" w14:textId="4351821B" w:rsidR="005078BD" w:rsidDel="002252A8" w:rsidRDefault="00313594">
      <w:pPr>
        <w:keepNext/>
        <w:keepLines/>
        <w:spacing w:before="360" w:after="120"/>
        <w:outlineLvl w:val="1"/>
        <w:rPr>
          <w:del w:id="181" w:author="Duke Gledhill" w:date="2025-06-23T15:57:00Z" w16du:dateUtc="2025-06-23T14:57:00Z"/>
        </w:rPr>
        <w:pPrChange w:id="182" w:author="Duke Gledhill" w:date="2025-06-23T15:57:00Z" w16du:dateUtc="2025-06-23T14:57:00Z">
          <w:pPr/>
        </w:pPrChange>
      </w:pPr>
      <w:del w:id="183" w:author="Duke Gledhill" w:date="2025-06-23T15:57:00Z" w16du:dateUtc="2025-06-23T14:57:00Z">
        <w:r w:rsidDel="002252A8">
          <w:delText>Double click the timeline to edit it. You’ll see just a wall of grey… we need to add some timelines. We’ll need two for this demo, one for the swishing side-to-side movement and one for rotation so it looks like it’s not just moving side-to-side.</w:delText>
        </w:r>
      </w:del>
    </w:p>
    <w:p w14:paraId="2BEC68CB" w14:textId="28F90CFE" w:rsidR="005078BD" w:rsidDel="002252A8" w:rsidRDefault="005078BD">
      <w:pPr>
        <w:keepNext/>
        <w:keepLines/>
        <w:spacing w:before="360" w:after="120"/>
        <w:outlineLvl w:val="1"/>
        <w:rPr>
          <w:del w:id="184" w:author="Duke Gledhill" w:date="2025-06-23T15:57:00Z" w16du:dateUtc="2025-06-23T14:57:00Z"/>
        </w:rPr>
        <w:pPrChange w:id="185" w:author="Duke Gledhill" w:date="2025-06-23T15:57:00Z" w16du:dateUtc="2025-06-23T14:57:00Z">
          <w:pPr/>
        </w:pPrChange>
      </w:pPr>
    </w:p>
    <w:p w14:paraId="2BEC68CC" w14:textId="7574352D" w:rsidR="005078BD" w:rsidDel="002252A8" w:rsidRDefault="005078BD">
      <w:pPr>
        <w:keepNext/>
        <w:keepLines/>
        <w:spacing w:before="360" w:after="120"/>
        <w:outlineLvl w:val="1"/>
        <w:rPr>
          <w:del w:id="186" w:author="Duke Gledhill" w:date="2025-06-23T15:57:00Z" w16du:dateUtc="2025-06-23T14:57:00Z"/>
        </w:rPr>
        <w:pPrChange w:id="187" w:author="Duke Gledhill" w:date="2025-06-23T15:57:00Z" w16du:dateUtc="2025-06-23T14:57:00Z">
          <w:pPr/>
        </w:pPrChange>
      </w:pPr>
    </w:p>
    <w:p w14:paraId="2BEC68CD" w14:textId="0628F570" w:rsidR="005078BD" w:rsidDel="002252A8" w:rsidRDefault="005078BD">
      <w:pPr>
        <w:keepNext/>
        <w:keepLines/>
        <w:spacing w:before="360" w:after="120"/>
        <w:outlineLvl w:val="1"/>
        <w:rPr>
          <w:del w:id="188" w:author="Duke Gledhill" w:date="2025-06-23T15:57:00Z" w16du:dateUtc="2025-06-23T14:57:00Z"/>
        </w:rPr>
        <w:pPrChange w:id="189" w:author="Duke Gledhill" w:date="2025-06-23T15:57:00Z" w16du:dateUtc="2025-06-23T14:57:00Z">
          <w:pPr/>
        </w:pPrChange>
      </w:pPr>
    </w:p>
    <w:p w14:paraId="2BEC68CE" w14:textId="6C5C875A" w:rsidR="005078BD" w:rsidDel="002252A8" w:rsidRDefault="005078BD">
      <w:pPr>
        <w:keepNext/>
        <w:keepLines/>
        <w:spacing w:before="360" w:after="120"/>
        <w:outlineLvl w:val="1"/>
        <w:rPr>
          <w:del w:id="190" w:author="Duke Gledhill" w:date="2025-06-23T15:57:00Z" w16du:dateUtc="2025-06-23T14:57:00Z"/>
        </w:rPr>
        <w:pPrChange w:id="191" w:author="Duke Gledhill" w:date="2025-06-23T15:57:00Z" w16du:dateUtc="2025-06-23T14:57:00Z">
          <w:pPr/>
        </w:pPrChange>
      </w:pPr>
    </w:p>
    <w:p w14:paraId="2BEC68CF" w14:textId="34C17458" w:rsidR="005078BD" w:rsidDel="002252A8" w:rsidRDefault="005078BD">
      <w:pPr>
        <w:keepNext/>
        <w:keepLines/>
        <w:spacing w:before="360" w:after="120"/>
        <w:outlineLvl w:val="1"/>
        <w:rPr>
          <w:del w:id="192" w:author="Duke Gledhill" w:date="2025-06-23T15:57:00Z" w16du:dateUtc="2025-06-23T14:57:00Z"/>
        </w:rPr>
        <w:pPrChange w:id="193" w:author="Duke Gledhill" w:date="2025-06-23T15:57:00Z" w16du:dateUtc="2025-06-23T14:57:00Z">
          <w:pPr/>
        </w:pPrChange>
      </w:pPr>
    </w:p>
    <w:p w14:paraId="21DCD41F" w14:textId="7C9915FA" w:rsidR="00B138D2" w:rsidDel="002252A8" w:rsidRDefault="00B138D2">
      <w:pPr>
        <w:keepNext/>
        <w:keepLines/>
        <w:spacing w:before="360" w:after="120"/>
        <w:outlineLvl w:val="1"/>
        <w:rPr>
          <w:del w:id="194" w:author="Duke Gledhill" w:date="2025-06-23T15:57:00Z" w16du:dateUtc="2025-06-23T14:57:00Z"/>
        </w:rPr>
        <w:pPrChange w:id="195" w:author="Duke Gledhill" w:date="2025-06-23T15:57:00Z" w16du:dateUtc="2025-06-23T14:57:00Z">
          <w:pPr/>
        </w:pPrChange>
      </w:pPr>
    </w:p>
    <w:p w14:paraId="2EEEF8AD" w14:textId="17ED1900" w:rsidR="00B138D2" w:rsidDel="002252A8" w:rsidRDefault="00B138D2">
      <w:pPr>
        <w:keepNext/>
        <w:keepLines/>
        <w:spacing w:before="360" w:after="120"/>
        <w:outlineLvl w:val="1"/>
        <w:rPr>
          <w:del w:id="196" w:author="Duke Gledhill" w:date="2025-06-23T15:57:00Z" w16du:dateUtc="2025-06-23T14:57:00Z"/>
        </w:rPr>
        <w:pPrChange w:id="197" w:author="Duke Gledhill" w:date="2025-06-23T15:57:00Z" w16du:dateUtc="2025-06-23T14:57:00Z">
          <w:pPr/>
        </w:pPrChange>
      </w:pPr>
    </w:p>
    <w:p w14:paraId="47014BE8" w14:textId="7DE4CE2B" w:rsidR="00B138D2" w:rsidDel="002252A8" w:rsidRDefault="00B138D2">
      <w:pPr>
        <w:keepNext/>
        <w:keepLines/>
        <w:spacing w:before="360" w:after="120"/>
        <w:outlineLvl w:val="1"/>
        <w:rPr>
          <w:del w:id="198" w:author="Duke Gledhill" w:date="2025-06-23T15:57:00Z" w16du:dateUtc="2025-06-23T14:57:00Z"/>
        </w:rPr>
        <w:pPrChange w:id="199" w:author="Duke Gledhill" w:date="2025-06-23T15:57:00Z" w16du:dateUtc="2025-06-23T14:57:00Z">
          <w:pPr/>
        </w:pPrChange>
      </w:pPr>
    </w:p>
    <w:p w14:paraId="5C65C9E7" w14:textId="4DC6382A" w:rsidR="00B138D2" w:rsidDel="002252A8" w:rsidRDefault="00B138D2">
      <w:pPr>
        <w:keepNext/>
        <w:keepLines/>
        <w:spacing w:before="360" w:after="120"/>
        <w:outlineLvl w:val="1"/>
        <w:rPr>
          <w:del w:id="200" w:author="Duke Gledhill" w:date="2025-06-23T15:57:00Z" w16du:dateUtc="2025-06-23T14:57:00Z"/>
        </w:rPr>
        <w:pPrChange w:id="201" w:author="Duke Gledhill" w:date="2025-06-23T15:57:00Z" w16du:dateUtc="2025-06-23T14:57:00Z">
          <w:pPr/>
        </w:pPrChange>
      </w:pPr>
    </w:p>
    <w:p w14:paraId="7BB62A2F" w14:textId="4865765A" w:rsidR="00B138D2" w:rsidDel="002252A8" w:rsidRDefault="00B138D2">
      <w:pPr>
        <w:keepNext/>
        <w:keepLines/>
        <w:spacing w:before="360" w:after="120"/>
        <w:outlineLvl w:val="1"/>
        <w:rPr>
          <w:del w:id="202" w:author="Duke Gledhill" w:date="2025-06-23T15:57:00Z" w16du:dateUtc="2025-06-23T14:57:00Z"/>
        </w:rPr>
        <w:pPrChange w:id="203" w:author="Duke Gledhill" w:date="2025-06-23T15:57:00Z" w16du:dateUtc="2025-06-23T14:57:00Z">
          <w:pPr/>
        </w:pPrChange>
      </w:pPr>
    </w:p>
    <w:p w14:paraId="05DDC6D1" w14:textId="777A4564" w:rsidR="00B138D2" w:rsidDel="002252A8" w:rsidRDefault="00B138D2">
      <w:pPr>
        <w:keepNext/>
        <w:keepLines/>
        <w:spacing w:before="360" w:after="120"/>
        <w:outlineLvl w:val="1"/>
        <w:rPr>
          <w:del w:id="204" w:author="Duke Gledhill" w:date="2025-06-23T15:57:00Z" w16du:dateUtc="2025-06-23T14:57:00Z"/>
        </w:rPr>
        <w:pPrChange w:id="205" w:author="Duke Gledhill" w:date="2025-06-23T15:57:00Z" w16du:dateUtc="2025-06-23T14:57:00Z">
          <w:pPr/>
        </w:pPrChange>
      </w:pPr>
    </w:p>
    <w:p w14:paraId="77104ABB" w14:textId="28C50058" w:rsidR="00B138D2" w:rsidDel="002252A8" w:rsidRDefault="00B138D2">
      <w:pPr>
        <w:keepNext/>
        <w:keepLines/>
        <w:spacing w:before="360" w:after="120"/>
        <w:outlineLvl w:val="1"/>
        <w:rPr>
          <w:del w:id="206" w:author="Duke Gledhill" w:date="2025-06-23T15:57:00Z" w16du:dateUtc="2025-06-23T14:57:00Z"/>
        </w:rPr>
        <w:pPrChange w:id="207" w:author="Duke Gledhill" w:date="2025-06-23T15:57:00Z" w16du:dateUtc="2025-06-23T14:57:00Z">
          <w:pPr/>
        </w:pPrChange>
      </w:pPr>
    </w:p>
    <w:p w14:paraId="51ECACB2" w14:textId="28AB02EB" w:rsidR="00B138D2" w:rsidDel="002252A8" w:rsidRDefault="00B138D2">
      <w:pPr>
        <w:keepNext/>
        <w:keepLines/>
        <w:spacing w:before="360" w:after="120"/>
        <w:outlineLvl w:val="1"/>
        <w:rPr>
          <w:del w:id="208" w:author="Duke Gledhill" w:date="2025-06-23T15:57:00Z" w16du:dateUtc="2025-06-23T14:57:00Z"/>
        </w:rPr>
        <w:pPrChange w:id="209" w:author="Duke Gledhill" w:date="2025-06-23T15:57:00Z" w16du:dateUtc="2025-06-23T14:57:00Z">
          <w:pPr/>
        </w:pPrChange>
      </w:pPr>
    </w:p>
    <w:p w14:paraId="2BEC68D0" w14:textId="5844212A" w:rsidR="005078BD" w:rsidDel="002252A8" w:rsidRDefault="00B138D2">
      <w:pPr>
        <w:keepNext/>
        <w:keepLines/>
        <w:spacing w:before="360" w:after="120"/>
        <w:outlineLvl w:val="1"/>
        <w:rPr>
          <w:del w:id="210" w:author="Duke Gledhill" w:date="2025-06-23T15:57:00Z" w16du:dateUtc="2025-06-23T14:57:00Z"/>
        </w:rPr>
        <w:pPrChange w:id="211" w:author="Duke Gledhill" w:date="2025-06-23T15:57:00Z" w16du:dateUtc="2025-06-23T14:57:00Z">
          <w:pPr/>
        </w:pPrChange>
      </w:pPr>
      <w:del w:id="212" w:author="Duke Gledhill" w:date="2025-06-23T15:57:00Z" w16du:dateUtc="2025-06-23T14:57:00Z">
        <w:r w:rsidRPr="00B138D2" w:rsidDel="002252A8">
          <w:rPr>
            <w:noProof/>
          </w:rPr>
          <w:drawing>
            <wp:anchor distT="0" distB="0" distL="114300" distR="114300" simplePos="0" relativeHeight="251696128" behindDoc="1" locked="0" layoutInCell="1" allowOverlap="1" wp14:anchorId="06FB1D64" wp14:editId="5AE01ED9">
              <wp:simplePos x="0" y="0"/>
              <wp:positionH relativeFrom="margin">
                <wp:posOffset>76200</wp:posOffset>
              </wp:positionH>
              <wp:positionV relativeFrom="paragraph">
                <wp:posOffset>22860</wp:posOffset>
              </wp:positionV>
              <wp:extent cx="2310289" cy="1866900"/>
              <wp:effectExtent l="0" t="0" r="0" b="0"/>
              <wp:wrapTight wrapText="bothSides">
                <wp:wrapPolygon edited="0">
                  <wp:start x="0" y="0"/>
                  <wp:lineTo x="0" y="21380"/>
                  <wp:lineTo x="21374" y="21380"/>
                  <wp:lineTo x="21374" y="0"/>
                  <wp:lineTo x="0" y="0"/>
                </wp:wrapPolygon>
              </wp:wrapTight>
              <wp:docPr id="20" name="Picture 20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Picture 20" descr="Graphical user interface, application&#10;&#10;Description automatically generated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10289" cy="1866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313594" w:rsidDel="002252A8">
          <w:delText xml:space="preserve">Click the first </w:delText>
        </w:r>
        <w:r w:rsidRPr="00E41A40" w:rsidDel="002252A8">
          <w:rPr>
            <w:i/>
            <w:iCs/>
          </w:rPr>
          <w:delText>Track</w:delText>
        </w:r>
        <w:r w:rsidDel="002252A8">
          <w:delText xml:space="preserve"> </w:delText>
        </w:r>
        <w:r w:rsidR="00313594" w:rsidDel="002252A8">
          <w:delText xml:space="preserve">icon </w:delText>
        </w:r>
        <w:r w:rsidDel="002252A8">
          <w:delText xml:space="preserve">and select </w:delText>
        </w:r>
        <w:r w:rsidDel="002252A8">
          <w:rPr>
            <w:i/>
            <w:iCs/>
          </w:rPr>
          <w:delText>Add Float Track</w:delText>
        </w:r>
        <w:r w:rsidDel="002252A8">
          <w:delText xml:space="preserve"> </w:delText>
        </w:r>
        <w:r w:rsidR="00313594" w:rsidDel="002252A8">
          <w:delText xml:space="preserve">to create </w:delText>
        </w:r>
        <w:r w:rsidDel="002252A8">
          <w:delText xml:space="preserve">a </w:delText>
        </w:r>
        <w:r w:rsidR="00313594" w:rsidDel="002252A8">
          <w:delText>timeline</w:delText>
        </w:r>
        <w:r w:rsidDel="002252A8">
          <w:delText xml:space="preserve"> – repeat for a second float track</w:delText>
        </w:r>
        <w:r w:rsidR="00313594" w:rsidDel="002252A8">
          <w:delText>. We could use a single vector track for this, but for ease of understanding we’re using two float tracks.</w:delText>
        </w:r>
      </w:del>
    </w:p>
    <w:p w14:paraId="2BEC68D1" w14:textId="48B92FE2" w:rsidR="005078BD" w:rsidDel="002252A8" w:rsidRDefault="005078BD">
      <w:pPr>
        <w:keepNext/>
        <w:keepLines/>
        <w:spacing w:before="360" w:after="120"/>
        <w:outlineLvl w:val="1"/>
        <w:rPr>
          <w:del w:id="213" w:author="Duke Gledhill" w:date="2025-06-23T15:57:00Z" w16du:dateUtc="2025-06-23T14:57:00Z"/>
        </w:rPr>
        <w:pPrChange w:id="214" w:author="Duke Gledhill" w:date="2025-06-23T15:57:00Z" w16du:dateUtc="2025-06-23T14:57:00Z">
          <w:pPr/>
        </w:pPrChange>
      </w:pPr>
    </w:p>
    <w:p w14:paraId="2BEC68D2" w14:textId="4D9FE362" w:rsidR="005078BD" w:rsidDel="002252A8" w:rsidRDefault="00313594">
      <w:pPr>
        <w:keepNext/>
        <w:keepLines/>
        <w:spacing w:before="360" w:after="120"/>
        <w:outlineLvl w:val="1"/>
        <w:rPr>
          <w:del w:id="215" w:author="Duke Gledhill" w:date="2025-06-23T15:57:00Z" w16du:dateUtc="2025-06-23T14:57:00Z"/>
        </w:rPr>
        <w:pPrChange w:id="216" w:author="Duke Gledhill" w:date="2025-06-23T15:57:00Z" w16du:dateUtc="2025-06-23T14:57:00Z">
          <w:pPr/>
        </w:pPrChange>
      </w:pPr>
      <w:del w:id="217" w:author="Duke Gledhill" w:date="2025-06-23T15:57:00Z" w16du:dateUtc="2025-06-23T14:57:00Z">
        <w:r w:rsidDel="002252A8">
          <w:delText>You might want to name them to save confusion later, for example “swim movement” and “swim rotation”.</w:delText>
        </w:r>
      </w:del>
    </w:p>
    <w:p w14:paraId="2BEC68D3" w14:textId="09E31367" w:rsidR="005078BD" w:rsidDel="002252A8" w:rsidRDefault="005078BD">
      <w:pPr>
        <w:keepNext/>
        <w:keepLines/>
        <w:spacing w:before="360" w:after="120"/>
        <w:outlineLvl w:val="1"/>
        <w:rPr>
          <w:del w:id="218" w:author="Duke Gledhill" w:date="2025-06-23T15:57:00Z" w16du:dateUtc="2025-06-23T14:57:00Z"/>
        </w:rPr>
        <w:pPrChange w:id="219" w:author="Duke Gledhill" w:date="2025-06-23T15:57:00Z" w16du:dateUtc="2025-06-23T14:57:00Z">
          <w:pPr/>
        </w:pPrChange>
      </w:pPr>
    </w:p>
    <w:p w14:paraId="71FB15A2" w14:textId="676C0000" w:rsidR="00B138D2" w:rsidDel="002252A8" w:rsidRDefault="00B138D2">
      <w:pPr>
        <w:keepNext/>
        <w:keepLines/>
        <w:spacing w:before="360" w:after="120"/>
        <w:outlineLvl w:val="1"/>
        <w:rPr>
          <w:del w:id="220" w:author="Duke Gledhill" w:date="2025-06-23T15:57:00Z" w16du:dateUtc="2025-06-23T14:57:00Z"/>
        </w:rPr>
        <w:pPrChange w:id="221" w:author="Duke Gledhill" w:date="2025-06-23T15:57:00Z" w16du:dateUtc="2025-06-23T14:57:00Z">
          <w:pPr/>
        </w:pPrChange>
      </w:pPr>
    </w:p>
    <w:p w14:paraId="4726AB1B" w14:textId="3548F8EF" w:rsidR="00B138D2" w:rsidDel="002252A8" w:rsidRDefault="00B138D2">
      <w:pPr>
        <w:keepNext/>
        <w:keepLines/>
        <w:spacing w:before="360" w:after="120"/>
        <w:outlineLvl w:val="1"/>
        <w:rPr>
          <w:del w:id="222" w:author="Duke Gledhill" w:date="2025-06-23T15:57:00Z" w16du:dateUtc="2025-06-23T14:57:00Z"/>
        </w:rPr>
        <w:pPrChange w:id="223" w:author="Duke Gledhill" w:date="2025-06-23T15:57:00Z" w16du:dateUtc="2025-06-23T14:57:00Z">
          <w:pPr/>
        </w:pPrChange>
      </w:pPr>
    </w:p>
    <w:p w14:paraId="0D1091B3" w14:textId="4B82C91B" w:rsidR="00B138D2" w:rsidDel="002252A8" w:rsidRDefault="00B138D2">
      <w:pPr>
        <w:keepNext/>
        <w:keepLines/>
        <w:spacing w:before="360" w:after="120"/>
        <w:outlineLvl w:val="1"/>
        <w:rPr>
          <w:del w:id="224" w:author="Duke Gledhill" w:date="2025-06-23T15:57:00Z" w16du:dateUtc="2025-06-23T14:57:00Z"/>
        </w:rPr>
        <w:pPrChange w:id="225" w:author="Duke Gledhill" w:date="2025-06-23T15:57:00Z" w16du:dateUtc="2025-06-23T14:57:00Z">
          <w:pPr/>
        </w:pPrChange>
      </w:pPr>
    </w:p>
    <w:p w14:paraId="1E777263" w14:textId="7369FA4E" w:rsidR="00B138D2" w:rsidDel="002252A8" w:rsidRDefault="00B138D2">
      <w:pPr>
        <w:keepNext/>
        <w:keepLines/>
        <w:spacing w:before="360" w:after="120"/>
        <w:outlineLvl w:val="1"/>
        <w:rPr>
          <w:del w:id="226" w:author="Duke Gledhill" w:date="2025-06-23T15:57:00Z" w16du:dateUtc="2025-06-23T14:57:00Z"/>
        </w:rPr>
        <w:pPrChange w:id="227" w:author="Duke Gledhill" w:date="2025-06-23T15:57:00Z" w16du:dateUtc="2025-06-23T14:57:00Z">
          <w:pPr/>
        </w:pPrChange>
      </w:pPr>
    </w:p>
    <w:p w14:paraId="2BEC68D4" w14:textId="32A18A1C" w:rsidR="005078BD" w:rsidDel="002252A8" w:rsidRDefault="00313594">
      <w:pPr>
        <w:keepNext/>
        <w:keepLines/>
        <w:spacing w:before="360" w:after="120"/>
        <w:outlineLvl w:val="1"/>
        <w:rPr>
          <w:del w:id="228" w:author="Duke Gledhill" w:date="2025-06-23T15:57:00Z" w16du:dateUtc="2025-06-23T14:57:00Z"/>
        </w:rPr>
        <w:pPrChange w:id="229" w:author="Duke Gledhill" w:date="2025-06-23T15:57:00Z" w16du:dateUtc="2025-06-23T14:57:00Z">
          <w:pPr/>
        </w:pPrChange>
      </w:pPr>
      <w:del w:id="230" w:author="Duke Gledhill" w:date="2025-06-23T15:57:00Z" w16du:dateUtc="2025-06-23T14:57:00Z">
        <w:r w:rsidDel="002252A8">
          <w:delText xml:space="preserve">Now, holding the “shift” key on your keyboard, left click in the timelines to create 4 keys in the movement timeline and 5 keys in the rotation timeline. Don’t worry about accuracy, we’re going to put some specific numbers in in a moment, but make them look roughly like </w:delText>
        </w:r>
        <w:r w:rsidR="00393E3E" w:rsidDel="002252A8">
          <w:delText>the</w:delText>
        </w:r>
        <w:r w:rsidDel="002252A8">
          <w:delText xml:space="preserve"> picture</w:delText>
        </w:r>
        <w:r w:rsidR="00393E3E" w:rsidDel="002252A8">
          <w:delText xml:space="preserve"> below</w:delText>
        </w:r>
        <w:r w:rsidDel="002252A8">
          <w:delText>...</w:delText>
        </w:r>
      </w:del>
    </w:p>
    <w:p w14:paraId="2BEC68D5" w14:textId="7A3C16DB" w:rsidR="005078BD" w:rsidDel="002252A8" w:rsidRDefault="005078BD">
      <w:pPr>
        <w:keepNext/>
        <w:keepLines/>
        <w:spacing w:before="360" w:after="120"/>
        <w:outlineLvl w:val="1"/>
        <w:rPr>
          <w:del w:id="231" w:author="Duke Gledhill" w:date="2025-06-23T15:57:00Z" w16du:dateUtc="2025-06-23T14:57:00Z"/>
        </w:rPr>
        <w:pPrChange w:id="232" w:author="Duke Gledhill" w:date="2025-06-23T15:57:00Z" w16du:dateUtc="2025-06-23T14:57:00Z">
          <w:pPr/>
        </w:pPrChange>
      </w:pPr>
    </w:p>
    <w:p w14:paraId="2BEC68D9" w14:textId="4C1ADFD8" w:rsidR="005078BD" w:rsidDel="002252A8" w:rsidRDefault="00B138D2">
      <w:pPr>
        <w:pStyle w:val="Heading2"/>
        <w:rPr>
          <w:del w:id="233" w:author="Duke Gledhill" w:date="2025-06-23T15:57:00Z" w16du:dateUtc="2025-06-23T14:57:00Z"/>
        </w:rPr>
      </w:pPr>
      <w:bookmarkStart w:id="234" w:name="_c0eu2sieknaq" w:colFirst="0" w:colLast="0"/>
      <w:bookmarkEnd w:id="234"/>
      <w:del w:id="235" w:author="Duke Gledhill" w:date="2025-06-23T15:57:00Z" w16du:dateUtc="2025-06-23T14:57:00Z">
        <w:r w:rsidRPr="00B138D2" w:rsidDel="002252A8">
          <w:rPr>
            <w:noProof/>
          </w:rPr>
          <w:drawing>
            <wp:inline distT="0" distB="0" distL="0" distR="0" wp14:anchorId="209E0060" wp14:editId="25EF3696">
              <wp:extent cx="6123940" cy="3442335"/>
              <wp:effectExtent l="0" t="0" r="0" b="5715"/>
              <wp:docPr id="22" name="Picture 22" descr="A picture containing 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Picture 22" descr="A picture containing graphical user interface&#10;&#10;Description automatically generated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3442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13594" w:rsidDel="002252A8">
          <w:br w:type="page"/>
        </w:r>
      </w:del>
    </w:p>
    <w:p w14:paraId="2BEC68DB" w14:textId="283926E4" w:rsidR="005078BD" w:rsidDel="002252A8" w:rsidRDefault="00313594">
      <w:pPr>
        <w:keepNext/>
        <w:keepLines/>
        <w:spacing w:before="360" w:after="120"/>
        <w:outlineLvl w:val="1"/>
        <w:rPr>
          <w:del w:id="236" w:author="Duke Gledhill" w:date="2025-06-23T15:57:00Z" w16du:dateUtc="2025-06-23T14:57:00Z"/>
        </w:rPr>
        <w:pPrChange w:id="237" w:author="Duke Gledhill" w:date="2025-06-23T15:57:00Z" w16du:dateUtc="2025-06-23T14:57:00Z">
          <w:pPr/>
        </w:pPrChange>
      </w:pPr>
      <w:del w:id="238" w:author="Duke Gledhill" w:date="2025-06-23T15:57:00Z" w16du:dateUtc="2025-06-23T14:57:00Z">
        <w:r w:rsidDel="002252A8">
          <w:delText>Now, selecting each key, set the “Time” and “Value” pairs to:</w:delText>
        </w:r>
      </w:del>
    </w:p>
    <w:tbl>
      <w:tblPr>
        <w:tblStyle w:val="a"/>
        <w:tblW w:w="96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1"/>
        <w:gridCol w:w="2411"/>
        <w:gridCol w:w="2411"/>
        <w:gridCol w:w="2411"/>
      </w:tblGrid>
      <w:tr w:rsidR="005078BD" w:rsidDel="002252A8" w14:paraId="2BEC68E0" w14:textId="5BF15933">
        <w:trPr>
          <w:del w:id="239" w:author="Duke Gledhill" w:date="2025-06-23T15:57:00Z"/>
        </w:trPr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DC" w14:textId="3395CE06" w:rsidR="005078BD" w:rsidDel="002252A8" w:rsidRDefault="005078BD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40" w:author="Duke Gledhill" w:date="2025-06-23T15:57:00Z" w16du:dateUtc="2025-06-23T14:57:00Z"/>
                <w:sz w:val="20"/>
                <w:szCs w:val="20"/>
              </w:rPr>
              <w:pPrChange w:id="241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DD" w14:textId="42868EEA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42" w:author="Duke Gledhill" w:date="2025-06-23T15:57:00Z" w16du:dateUtc="2025-06-23T14:57:00Z"/>
                <w:b/>
                <w:sz w:val="20"/>
                <w:szCs w:val="20"/>
              </w:rPr>
              <w:pPrChange w:id="243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44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Key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DE" w14:textId="1D53F06E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45" w:author="Duke Gledhill" w:date="2025-06-23T15:57:00Z" w16du:dateUtc="2025-06-23T14:57:00Z"/>
                <w:b/>
                <w:sz w:val="20"/>
                <w:szCs w:val="20"/>
              </w:rPr>
              <w:pPrChange w:id="246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47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Time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DF" w14:textId="5870015E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48" w:author="Duke Gledhill" w:date="2025-06-23T15:57:00Z" w16du:dateUtc="2025-06-23T14:57:00Z"/>
                <w:b/>
                <w:sz w:val="20"/>
                <w:szCs w:val="20"/>
              </w:rPr>
              <w:pPrChange w:id="249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50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Value</w:delText>
              </w:r>
            </w:del>
          </w:p>
        </w:tc>
      </w:tr>
      <w:tr w:rsidR="005078BD" w:rsidDel="002252A8" w14:paraId="2BEC68E5" w14:textId="0F3955B5" w:rsidTr="00A52CF4">
        <w:trPr>
          <w:trHeight w:val="265"/>
          <w:del w:id="251" w:author="Duke Gledhill" w:date="2025-06-23T15:57:00Z"/>
        </w:trPr>
        <w:tc>
          <w:tcPr>
            <w:tcW w:w="241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1" w14:textId="44B934B2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52" w:author="Duke Gledhill" w:date="2025-06-23T15:57:00Z" w16du:dateUtc="2025-06-23T14:57:00Z"/>
                <w:b/>
                <w:sz w:val="20"/>
                <w:szCs w:val="20"/>
              </w:rPr>
              <w:pPrChange w:id="253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54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Movement timeline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2" w14:textId="54D71565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55" w:author="Duke Gledhill" w:date="2025-06-23T15:57:00Z" w16du:dateUtc="2025-06-23T14:57:00Z"/>
                <w:sz w:val="20"/>
                <w:szCs w:val="20"/>
              </w:rPr>
              <w:pPrChange w:id="256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57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3" w14:textId="2E987621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58" w:author="Duke Gledhill" w:date="2025-06-23T15:57:00Z" w16du:dateUtc="2025-06-23T14:57:00Z"/>
                <w:sz w:val="20"/>
                <w:szCs w:val="20"/>
              </w:rPr>
              <w:pPrChange w:id="259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60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4" w14:textId="43DCF895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61" w:author="Duke Gledhill" w:date="2025-06-23T15:57:00Z" w16du:dateUtc="2025-06-23T14:57:00Z"/>
                <w:sz w:val="20"/>
                <w:szCs w:val="20"/>
              </w:rPr>
              <w:pPrChange w:id="262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63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</w:tr>
      <w:tr w:rsidR="005078BD" w:rsidDel="002252A8" w14:paraId="2BEC68EA" w14:textId="2B8866CF" w:rsidTr="00A52CF4">
        <w:trPr>
          <w:trHeight w:val="201"/>
          <w:del w:id="264" w:author="Duke Gledhill" w:date="2025-06-23T15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6" w14:textId="2599B19C" w:rsidR="005078BD" w:rsidDel="002252A8" w:rsidRDefault="005078BD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65" w:author="Duke Gledhill" w:date="2025-06-23T15:57:00Z" w16du:dateUtc="2025-06-23T14:57:00Z"/>
              </w:rPr>
              <w:pPrChange w:id="266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7" w14:textId="60F72406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67" w:author="Duke Gledhill" w:date="2025-06-23T15:57:00Z" w16du:dateUtc="2025-06-23T14:57:00Z"/>
                <w:sz w:val="20"/>
                <w:szCs w:val="20"/>
              </w:rPr>
              <w:pPrChange w:id="268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69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2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8" w14:textId="6F36BDF3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70" w:author="Duke Gledhill" w:date="2025-06-23T15:57:00Z" w16du:dateUtc="2025-06-23T14:57:00Z"/>
                <w:sz w:val="20"/>
                <w:szCs w:val="20"/>
              </w:rPr>
              <w:pPrChange w:id="271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72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0.25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9" w14:textId="0D164CAE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73" w:author="Duke Gledhill" w:date="2025-06-23T15:57:00Z" w16du:dateUtc="2025-06-23T14:57:00Z"/>
                <w:sz w:val="20"/>
                <w:szCs w:val="20"/>
              </w:rPr>
              <w:pPrChange w:id="274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75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5</w:delText>
              </w:r>
            </w:del>
          </w:p>
        </w:tc>
      </w:tr>
      <w:tr w:rsidR="005078BD" w:rsidDel="002252A8" w14:paraId="2BEC68EF" w14:textId="43DB8B5D" w:rsidTr="00A52CF4">
        <w:trPr>
          <w:trHeight w:val="20"/>
          <w:del w:id="276" w:author="Duke Gledhill" w:date="2025-06-23T15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B" w14:textId="2ADCE47F" w:rsidR="005078BD" w:rsidDel="002252A8" w:rsidRDefault="005078BD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77" w:author="Duke Gledhill" w:date="2025-06-23T15:57:00Z" w16du:dateUtc="2025-06-23T14:57:00Z"/>
              </w:rPr>
              <w:pPrChange w:id="278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C" w14:textId="0965E432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79" w:author="Duke Gledhill" w:date="2025-06-23T15:57:00Z" w16du:dateUtc="2025-06-23T14:57:00Z"/>
                <w:sz w:val="20"/>
                <w:szCs w:val="20"/>
              </w:rPr>
              <w:pPrChange w:id="280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81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3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D" w14:textId="24B3D1AB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82" w:author="Duke Gledhill" w:date="2025-06-23T15:57:00Z" w16du:dateUtc="2025-06-23T14:57:00Z"/>
                <w:sz w:val="20"/>
                <w:szCs w:val="20"/>
              </w:rPr>
              <w:pPrChange w:id="283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84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0.75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EE" w14:textId="2E3F0CD1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85" w:author="Duke Gledhill" w:date="2025-06-23T15:57:00Z" w16du:dateUtc="2025-06-23T14:57:00Z"/>
                <w:sz w:val="20"/>
                <w:szCs w:val="20"/>
              </w:rPr>
              <w:pPrChange w:id="286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87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-5</w:delText>
              </w:r>
            </w:del>
          </w:p>
        </w:tc>
      </w:tr>
      <w:tr w:rsidR="005078BD" w:rsidDel="002252A8" w14:paraId="2BEC68F4" w14:textId="56379CFC" w:rsidTr="00A52CF4">
        <w:trPr>
          <w:trHeight w:val="20"/>
          <w:del w:id="288" w:author="Duke Gledhill" w:date="2025-06-23T15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0" w14:textId="587E35AB" w:rsidR="005078BD" w:rsidDel="002252A8" w:rsidRDefault="005078BD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89" w:author="Duke Gledhill" w:date="2025-06-23T15:57:00Z" w16du:dateUtc="2025-06-23T14:57:00Z"/>
              </w:rPr>
              <w:pPrChange w:id="290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1" w14:textId="60630C29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91" w:author="Duke Gledhill" w:date="2025-06-23T15:57:00Z" w16du:dateUtc="2025-06-23T14:57:00Z"/>
                <w:sz w:val="20"/>
                <w:szCs w:val="20"/>
              </w:rPr>
              <w:pPrChange w:id="292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93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4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2" w14:textId="05B120F9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94" w:author="Duke Gledhill" w:date="2025-06-23T15:57:00Z" w16du:dateUtc="2025-06-23T14:57:00Z"/>
                <w:sz w:val="20"/>
                <w:szCs w:val="20"/>
              </w:rPr>
              <w:pPrChange w:id="295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96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3" w14:textId="02C838CC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297" w:author="Duke Gledhill" w:date="2025-06-23T15:57:00Z" w16du:dateUtc="2025-06-23T14:57:00Z"/>
                <w:sz w:val="20"/>
                <w:szCs w:val="20"/>
              </w:rPr>
              <w:pPrChange w:id="298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299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</w:tr>
      <w:tr w:rsidR="005078BD" w:rsidDel="002252A8" w14:paraId="2BEC68F9" w14:textId="1103A2B7" w:rsidTr="00A52CF4">
        <w:trPr>
          <w:trHeight w:val="20"/>
          <w:del w:id="300" w:author="Duke Gledhill" w:date="2025-06-23T15:57:00Z"/>
        </w:trPr>
        <w:tc>
          <w:tcPr>
            <w:tcW w:w="241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5" w14:textId="258DCD87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01" w:author="Duke Gledhill" w:date="2025-06-23T15:57:00Z" w16du:dateUtc="2025-06-23T14:57:00Z"/>
                <w:b/>
                <w:sz w:val="20"/>
                <w:szCs w:val="20"/>
              </w:rPr>
              <w:pPrChange w:id="302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03" w:author="Duke Gledhill" w:date="2025-06-23T15:57:00Z" w16du:dateUtc="2025-06-23T14:57:00Z">
              <w:r w:rsidDel="002252A8">
                <w:rPr>
                  <w:b/>
                  <w:sz w:val="20"/>
                  <w:szCs w:val="20"/>
                </w:rPr>
                <w:delText>Rotation timeline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6" w14:textId="7B4D91A3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04" w:author="Duke Gledhill" w:date="2025-06-23T15:57:00Z" w16du:dateUtc="2025-06-23T14:57:00Z"/>
                <w:sz w:val="20"/>
                <w:szCs w:val="20"/>
              </w:rPr>
              <w:pPrChange w:id="305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06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7" w14:textId="48759104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07" w:author="Duke Gledhill" w:date="2025-06-23T15:57:00Z" w16du:dateUtc="2025-06-23T14:57:00Z"/>
                <w:sz w:val="20"/>
                <w:szCs w:val="20"/>
              </w:rPr>
              <w:pPrChange w:id="308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09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8" w14:textId="4C631AB0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10" w:author="Duke Gledhill" w:date="2025-06-23T15:57:00Z" w16du:dateUtc="2025-06-23T14:57:00Z"/>
                <w:sz w:val="20"/>
                <w:szCs w:val="20"/>
              </w:rPr>
              <w:pPrChange w:id="311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12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-10</w:delText>
              </w:r>
            </w:del>
          </w:p>
        </w:tc>
      </w:tr>
      <w:tr w:rsidR="005078BD" w:rsidDel="002252A8" w14:paraId="2BEC68FE" w14:textId="0790171E" w:rsidTr="00A52CF4">
        <w:trPr>
          <w:trHeight w:val="20"/>
          <w:del w:id="313" w:author="Duke Gledhill" w:date="2025-06-23T15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A" w14:textId="5385F29D" w:rsidR="005078BD" w:rsidDel="002252A8" w:rsidRDefault="005078BD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14" w:author="Duke Gledhill" w:date="2025-06-23T15:57:00Z" w16du:dateUtc="2025-06-23T14:57:00Z"/>
              </w:rPr>
              <w:pPrChange w:id="315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B" w14:textId="636625F3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16" w:author="Duke Gledhill" w:date="2025-06-23T15:57:00Z" w16du:dateUtc="2025-06-23T14:57:00Z"/>
                <w:sz w:val="20"/>
                <w:szCs w:val="20"/>
              </w:rPr>
              <w:pPrChange w:id="317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18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2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C" w14:textId="5FD4808E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19" w:author="Duke Gledhill" w:date="2025-06-23T15:57:00Z" w16du:dateUtc="2025-06-23T14:57:00Z"/>
                <w:sz w:val="20"/>
                <w:szCs w:val="20"/>
              </w:rPr>
              <w:pPrChange w:id="320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21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0.25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D" w14:textId="2956F209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22" w:author="Duke Gledhill" w:date="2025-06-23T15:57:00Z" w16du:dateUtc="2025-06-23T14:57:00Z"/>
                <w:sz w:val="20"/>
                <w:szCs w:val="20"/>
              </w:rPr>
              <w:pPrChange w:id="323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24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</w:tr>
      <w:tr w:rsidR="005078BD" w:rsidDel="002252A8" w14:paraId="2BEC6903" w14:textId="2DF3C328" w:rsidTr="00A52CF4">
        <w:trPr>
          <w:trHeight w:val="20"/>
          <w:del w:id="325" w:author="Duke Gledhill" w:date="2025-06-23T15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8FF" w14:textId="3DD39731" w:rsidR="005078BD" w:rsidDel="002252A8" w:rsidRDefault="005078BD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26" w:author="Duke Gledhill" w:date="2025-06-23T15:57:00Z" w16du:dateUtc="2025-06-23T14:57:00Z"/>
              </w:rPr>
              <w:pPrChange w:id="327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0" w14:textId="58F69CED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28" w:author="Duke Gledhill" w:date="2025-06-23T15:57:00Z" w16du:dateUtc="2025-06-23T14:57:00Z"/>
                <w:sz w:val="20"/>
                <w:szCs w:val="20"/>
              </w:rPr>
              <w:pPrChange w:id="329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30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3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1" w14:textId="783A8F68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31" w:author="Duke Gledhill" w:date="2025-06-23T15:57:00Z" w16du:dateUtc="2025-06-23T14:57:00Z"/>
                <w:sz w:val="20"/>
                <w:szCs w:val="20"/>
              </w:rPr>
              <w:pPrChange w:id="332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33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2" w14:textId="06D82AEF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34" w:author="Duke Gledhill" w:date="2025-06-23T15:57:00Z" w16du:dateUtc="2025-06-23T14:57:00Z"/>
                <w:sz w:val="20"/>
                <w:szCs w:val="20"/>
              </w:rPr>
              <w:pPrChange w:id="335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36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10</w:delText>
              </w:r>
            </w:del>
          </w:p>
        </w:tc>
      </w:tr>
      <w:tr w:rsidR="005078BD" w:rsidDel="002252A8" w14:paraId="2BEC6908" w14:textId="10990253" w:rsidTr="00A52CF4">
        <w:trPr>
          <w:trHeight w:val="20"/>
          <w:del w:id="337" w:author="Duke Gledhill" w:date="2025-06-23T15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4" w14:textId="7B928F13" w:rsidR="005078BD" w:rsidDel="002252A8" w:rsidRDefault="005078BD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38" w:author="Duke Gledhill" w:date="2025-06-23T15:57:00Z" w16du:dateUtc="2025-06-23T14:57:00Z"/>
              </w:rPr>
              <w:pPrChange w:id="339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5" w14:textId="31CE1AAA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40" w:author="Duke Gledhill" w:date="2025-06-23T15:57:00Z" w16du:dateUtc="2025-06-23T14:57:00Z"/>
                <w:sz w:val="20"/>
                <w:szCs w:val="20"/>
              </w:rPr>
              <w:pPrChange w:id="341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42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4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6" w14:textId="5080861C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43" w:author="Duke Gledhill" w:date="2025-06-23T15:57:00Z" w16du:dateUtc="2025-06-23T14:57:00Z"/>
                <w:sz w:val="20"/>
                <w:szCs w:val="20"/>
              </w:rPr>
              <w:pPrChange w:id="344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45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0.75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7" w14:textId="0AAFAD53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46" w:author="Duke Gledhill" w:date="2025-06-23T15:57:00Z" w16du:dateUtc="2025-06-23T14:57:00Z"/>
                <w:sz w:val="20"/>
                <w:szCs w:val="20"/>
              </w:rPr>
              <w:pPrChange w:id="347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48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0</w:delText>
              </w:r>
            </w:del>
          </w:p>
        </w:tc>
      </w:tr>
      <w:tr w:rsidR="005078BD" w:rsidDel="002252A8" w14:paraId="2BEC690D" w14:textId="05430685" w:rsidTr="00A52CF4">
        <w:trPr>
          <w:trHeight w:val="20"/>
          <w:del w:id="349" w:author="Duke Gledhill" w:date="2025-06-23T15:57:00Z"/>
        </w:trPr>
        <w:tc>
          <w:tcPr>
            <w:tcW w:w="241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9" w14:textId="58FAF455" w:rsidR="005078BD" w:rsidDel="002252A8" w:rsidRDefault="005078BD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50" w:author="Duke Gledhill" w:date="2025-06-23T15:57:00Z" w16du:dateUtc="2025-06-23T14:57:00Z"/>
              </w:rPr>
              <w:pPrChange w:id="351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A" w14:textId="6DE2C227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52" w:author="Duke Gledhill" w:date="2025-06-23T15:57:00Z" w16du:dateUtc="2025-06-23T14:57:00Z"/>
                <w:sz w:val="20"/>
                <w:szCs w:val="20"/>
              </w:rPr>
              <w:pPrChange w:id="353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54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5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B" w14:textId="294DEF06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55" w:author="Duke Gledhill" w:date="2025-06-23T15:57:00Z" w16du:dateUtc="2025-06-23T14:57:00Z"/>
                <w:sz w:val="20"/>
                <w:szCs w:val="20"/>
              </w:rPr>
              <w:pPrChange w:id="356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57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1</w:delText>
              </w:r>
            </w:del>
          </w:p>
        </w:tc>
        <w:tc>
          <w:tcPr>
            <w:tcW w:w="2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90C" w14:textId="3CE055A9" w:rsidR="005078BD" w:rsidDel="002252A8" w:rsidRDefault="0031359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120" w:line="240" w:lineRule="auto"/>
              <w:outlineLvl w:val="1"/>
              <w:rPr>
                <w:del w:id="358" w:author="Duke Gledhill" w:date="2025-06-23T15:57:00Z" w16du:dateUtc="2025-06-23T14:57:00Z"/>
                <w:sz w:val="20"/>
                <w:szCs w:val="20"/>
              </w:rPr>
              <w:pPrChange w:id="359" w:author="Duke Gledhill" w:date="2025-06-23T15:57:00Z" w16du:dateUtc="2025-06-23T14:57:00Z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</w:pPrChange>
            </w:pPr>
            <w:del w:id="360" w:author="Duke Gledhill" w:date="2025-06-23T15:57:00Z" w16du:dateUtc="2025-06-23T14:57:00Z">
              <w:r w:rsidDel="002252A8">
                <w:rPr>
                  <w:sz w:val="20"/>
                  <w:szCs w:val="20"/>
                </w:rPr>
                <w:delText>-10</w:delText>
              </w:r>
            </w:del>
          </w:p>
        </w:tc>
      </w:tr>
    </w:tbl>
    <w:p w14:paraId="003B1D96" w14:textId="0B5B1DE4" w:rsidR="008357B6" w:rsidDel="002252A8" w:rsidRDefault="008357B6">
      <w:pPr>
        <w:pStyle w:val="Heading2"/>
        <w:rPr>
          <w:del w:id="361" w:author="Duke Gledhill" w:date="2025-06-23T15:57:00Z" w16du:dateUtc="2025-06-23T14:57:00Z"/>
          <w:sz w:val="22"/>
          <w:szCs w:val="22"/>
        </w:rPr>
      </w:pPr>
      <w:bookmarkStart w:id="362" w:name="_8ssbc3yq29m1" w:colFirst="0" w:colLast="0"/>
      <w:bookmarkEnd w:id="362"/>
      <w:del w:id="363" w:author="Duke Gledhill" w:date="2025-06-23T15:57:00Z" w16du:dateUtc="2025-06-23T14:57:00Z">
        <w:r w:rsidRPr="008357B6" w:rsidDel="002252A8">
          <w:rPr>
            <w:sz w:val="22"/>
            <w:szCs w:val="22"/>
          </w:rPr>
          <w:delText xml:space="preserve"> </w:delText>
        </w:r>
        <w:r w:rsidDel="002252A8">
          <w:rPr>
            <w:sz w:val="22"/>
            <w:szCs w:val="22"/>
          </w:rPr>
          <w:delText>When finished, turn off the “Synchronize view” tick boxes and click the two zoom extents buttons to see the full timelines, which will look like…</w:delText>
        </w:r>
      </w:del>
    </w:p>
    <w:p w14:paraId="075E0C7D" w14:textId="3D9E5147" w:rsidR="00714AE7" w:rsidRPr="00714AE7" w:rsidDel="002252A8" w:rsidRDefault="00B138D2">
      <w:pPr>
        <w:keepNext/>
        <w:keepLines/>
        <w:spacing w:before="360" w:after="120"/>
        <w:outlineLvl w:val="1"/>
        <w:rPr>
          <w:del w:id="364" w:author="Duke Gledhill" w:date="2025-06-23T15:57:00Z" w16du:dateUtc="2025-06-23T14:57:00Z"/>
        </w:rPr>
        <w:pPrChange w:id="365" w:author="Duke Gledhill" w:date="2025-06-23T15:57:00Z" w16du:dateUtc="2025-06-23T14:57:00Z">
          <w:pPr/>
        </w:pPrChange>
      </w:pPr>
      <w:del w:id="366" w:author="Duke Gledhill" w:date="2025-06-23T15:57:00Z" w16du:dateUtc="2025-06-23T14:57:00Z">
        <w:r w:rsidRPr="00B138D2" w:rsidDel="002252A8">
          <w:rPr>
            <w:noProof/>
          </w:rPr>
          <w:drawing>
            <wp:inline distT="0" distB="0" distL="0" distR="0" wp14:anchorId="318E72E0" wp14:editId="673D72CC">
              <wp:extent cx="6123940" cy="3441700"/>
              <wp:effectExtent l="0" t="0" r="0" b="6350"/>
              <wp:docPr id="28" name="Picture 28" descr="A picture containing line char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" name="Picture 28" descr="A picture containing line chart&#10;&#10;Description automatically generated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3441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B159B2B" w14:textId="7DA0EA8E" w:rsidR="00714AE7" w:rsidDel="002252A8" w:rsidRDefault="00714AE7">
      <w:pPr>
        <w:keepNext/>
        <w:keepLines/>
        <w:spacing w:before="360" w:after="120"/>
        <w:outlineLvl w:val="1"/>
        <w:rPr>
          <w:del w:id="367" w:author="Duke Gledhill" w:date="2025-06-23T15:57:00Z" w16du:dateUtc="2025-06-23T14:57:00Z"/>
        </w:rPr>
        <w:pPrChange w:id="368" w:author="Duke Gledhill" w:date="2025-06-23T15:57:00Z" w16du:dateUtc="2025-06-23T14:57:00Z">
          <w:pPr/>
        </w:pPrChange>
      </w:pPr>
    </w:p>
    <w:p w14:paraId="11C120E2" w14:textId="21533AA8" w:rsidR="00714AE7" w:rsidDel="002252A8" w:rsidRDefault="00714AE7">
      <w:pPr>
        <w:keepNext/>
        <w:keepLines/>
        <w:spacing w:before="360" w:after="120"/>
        <w:outlineLvl w:val="1"/>
        <w:rPr>
          <w:del w:id="369" w:author="Duke Gledhill" w:date="2025-06-23T15:57:00Z" w16du:dateUtc="2025-06-23T14:57:00Z"/>
        </w:rPr>
        <w:pPrChange w:id="370" w:author="Duke Gledhill" w:date="2025-06-23T15:57:00Z" w16du:dateUtc="2025-06-23T14:57:00Z">
          <w:pPr/>
        </w:pPrChange>
      </w:pPr>
    </w:p>
    <w:p w14:paraId="4B70D9F2" w14:textId="10FDF642" w:rsidR="00714AE7" w:rsidDel="002252A8" w:rsidRDefault="00714AE7">
      <w:pPr>
        <w:keepNext/>
        <w:keepLines/>
        <w:spacing w:before="360" w:after="120"/>
        <w:outlineLvl w:val="1"/>
        <w:rPr>
          <w:del w:id="371" w:author="Duke Gledhill" w:date="2025-06-23T15:57:00Z" w16du:dateUtc="2025-06-23T14:57:00Z"/>
        </w:rPr>
        <w:pPrChange w:id="372" w:author="Duke Gledhill" w:date="2025-06-23T15:57:00Z" w16du:dateUtc="2025-06-23T14:57:00Z">
          <w:pPr/>
        </w:pPrChange>
      </w:pPr>
    </w:p>
    <w:p w14:paraId="36F9A07D" w14:textId="79DCF06E" w:rsidR="00714AE7" w:rsidDel="002252A8" w:rsidRDefault="00714AE7">
      <w:pPr>
        <w:keepNext/>
        <w:keepLines/>
        <w:spacing w:before="360" w:after="120"/>
        <w:outlineLvl w:val="1"/>
        <w:rPr>
          <w:del w:id="373" w:author="Duke Gledhill" w:date="2025-06-23T15:57:00Z" w16du:dateUtc="2025-06-23T14:57:00Z"/>
        </w:rPr>
        <w:pPrChange w:id="374" w:author="Duke Gledhill" w:date="2025-06-23T15:57:00Z" w16du:dateUtc="2025-06-23T14:57:00Z">
          <w:pPr/>
        </w:pPrChange>
      </w:pPr>
    </w:p>
    <w:p w14:paraId="3D4A93C4" w14:textId="2EA6325B" w:rsidR="00A52CF4" w:rsidDel="002252A8" w:rsidRDefault="00A52CF4">
      <w:pPr>
        <w:keepNext/>
        <w:keepLines/>
        <w:spacing w:before="360" w:after="120"/>
        <w:outlineLvl w:val="1"/>
        <w:rPr>
          <w:del w:id="375" w:author="Duke Gledhill" w:date="2025-06-23T15:57:00Z" w16du:dateUtc="2025-06-23T14:57:00Z"/>
        </w:rPr>
        <w:pPrChange w:id="376" w:author="Duke Gledhill" w:date="2025-06-23T15:57:00Z" w16du:dateUtc="2025-06-23T14:57:00Z">
          <w:pPr/>
        </w:pPrChange>
      </w:pPr>
      <w:del w:id="377" w:author="Duke Gledhill" w:date="2025-06-23T15:57:00Z" w16du:dateUtc="2025-06-23T14:57:00Z">
        <w:r w:rsidDel="002252A8">
          <w:br w:type="page"/>
        </w:r>
      </w:del>
    </w:p>
    <w:p w14:paraId="2BEC690E" w14:textId="7D339E13" w:rsidR="005078BD" w:rsidDel="002252A8" w:rsidRDefault="00313594">
      <w:pPr>
        <w:pStyle w:val="Heading2"/>
        <w:rPr>
          <w:del w:id="378" w:author="Duke Gledhill" w:date="2025-06-23T15:57:00Z" w16du:dateUtc="2025-06-23T14:57:00Z"/>
          <w:sz w:val="22"/>
          <w:szCs w:val="22"/>
        </w:rPr>
      </w:pPr>
      <w:del w:id="379" w:author="Duke Gledhill" w:date="2025-06-23T15:57:00Z" w16du:dateUtc="2025-06-23T14:57:00Z">
        <w:r w:rsidDel="002252A8">
          <w:rPr>
            <w:sz w:val="22"/>
            <w:szCs w:val="22"/>
          </w:rPr>
          <w:delText xml:space="preserve">Note that the 5/-5 </w:delText>
        </w:r>
        <w:r w:rsidRPr="008357B6" w:rsidDel="002252A8">
          <w:rPr>
            <w:i/>
            <w:iCs/>
            <w:sz w:val="22"/>
            <w:szCs w:val="22"/>
          </w:rPr>
          <w:delText>movement</w:delText>
        </w:r>
        <w:r w:rsidDel="002252A8">
          <w:rPr>
            <w:sz w:val="22"/>
            <w:szCs w:val="22"/>
          </w:rPr>
          <w:delText xml:space="preserve"> is how much side-to-side motion there will be and the -10/10/-10 </w:delText>
        </w:r>
        <w:r w:rsidRPr="008357B6" w:rsidDel="002252A8">
          <w:rPr>
            <w:i/>
            <w:iCs/>
            <w:sz w:val="22"/>
            <w:szCs w:val="22"/>
          </w:rPr>
          <w:delText>rotation</w:delText>
        </w:r>
        <w:r w:rsidDel="002252A8">
          <w:rPr>
            <w:sz w:val="22"/>
            <w:szCs w:val="22"/>
          </w:rPr>
          <w:delText xml:space="preserve"> will be how much rotation to apply… feel free to experiment with these numbers later for different results.</w:delText>
        </w:r>
      </w:del>
    </w:p>
    <w:p w14:paraId="2BEC6911" w14:textId="40443776" w:rsidR="005078BD" w:rsidDel="002252A8" w:rsidRDefault="005078BD">
      <w:pPr>
        <w:keepNext/>
        <w:keepLines/>
        <w:spacing w:before="360" w:after="120"/>
        <w:outlineLvl w:val="1"/>
        <w:rPr>
          <w:del w:id="380" w:author="Duke Gledhill" w:date="2025-06-23T15:57:00Z" w16du:dateUtc="2025-06-23T14:57:00Z"/>
        </w:rPr>
        <w:pPrChange w:id="381" w:author="Duke Gledhill" w:date="2025-06-23T15:57:00Z" w16du:dateUtc="2025-06-23T14:57:00Z">
          <w:pPr/>
        </w:pPrChange>
      </w:pPr>
      <w:bookmarkStart w:id="382" w:name="_hxbphzuht1b8" w:colFirst="0" w:colLast="0"/>
      <w:bookmarkEnd w:id="382"/>
    </w:p>
    <w:p w14:paraId="2BEC6912" w14:textId="6586314E" w:rsidR="005078BD" w:rsidDel="002252A8" w:rsidRDefault="00313594">
      <w:pPr>
        <w:keepNext/>
        <w:keepLines/>
        <w:spacing w:before="360" w:after="120"/>
        <w:outlineLvl w:val="1"/>
        <w:rPr>
          <w:del w:id="383" w:author="Duke Gledhill" w:date="2025-06-23T15:57:00Z" w16du:dateUtc="2025-06-23T14:57:00Z"/>
        </w:rPr>
        <w:pPrChange w:id="384" w:author="Duke Gledhill" w:date="2025-06-23T15:57:00Z" w16du:dateUtc="2025-06-23T14:57:00Z">
          <w:pPr/>
        </w:pPrChange>
      </w:pPr>
      <w:del w:id="385" w:author="Duke Gledhill" w:date="2025-06-23T15:57:00Z" w16du:dateUtc="2025-06-23T14:57:00Z">
        <w:r w:rsidDel="002252A8">
          <w:delText>Some of you will now be thinking “</w:delText>
        </w:r>
        <w:r w:rsidRPr="00E82715" w:rsidDel="002252A8">
          <w:rPr>
            <w:i/>
            <w:iCs/>
          </w:rPr>
          <w:delText>oooo that’s a bit linear, that swim will look totally unnatural</w:delText>
        </w:r>
        <w:r w:rsidDel="002252A8">
          <w:delText>”... and you’d be right, we need to smooth this curve for a more natural motion.</w:delText>
        </w:r>
      </w:del>
    </w:p>
    <w:p w14:paraId="2BEC6913" w14:textId="39A45A06" w:rsidR="005078BD" w:rsidDel="002252A8" w:rsidRDefault="00313594">
      <w:pPr>
        <w:pStyle w:val="Heading2"/>
        <w:rPr>
          <w:del w:id="386" w:author="Duke Gledhill" w:date="2025-06-23T15:57:00Z" w16du:dateUtc="2025-06-23T14:57:00Z"/>
          <w:sz w:val="22"/>
          <w:szCs w:val="22"/>
        </w:rPr>
      </w:pPr>
      <w:bookmarkStart w:id="387" w:name="_w7lowuq04vqv" w:colFirst="0" w:colLast="0"/>
      <w:bookmarkEnd w:id="387"/>
      <w:del w:id="388" w:author="Duke Gledhill" w:date="2025-06-23T15:57:00Z" w16du:dateUtc="2025-06-23T14:57:00Z">
        <w:r w:rsidDel="002252A8">
          <w:rPr>
            <w:sz w:val="22"/>
            <w:szCs w:val="22"/>
          </w:rPr>
          <w:delText>By selecting each key in turn</w:delText>
        </w:r>
        <w:r w:rsidR="003D7761" w:rsidDel="002252A8">
          <w:rPr>
            <w:sz w:val="22"/>
            <w:szCs w:val="22"/>
          </w:rPr>
          <w:delText xml:space="preserve"> (or group selecting all)</w:delText>
        </w:r>
        <w:r w:rsidDel="002252A8">
          <w:rPr>
            <w:sz w:val="22"/>
            <w:szCs w:val="22"/>
          </w:rPr>
          <w:delText xml:space="preserve"> and pressing “1” on the keyboard, we’ll convert them all from linear keys to “auto” keys, which will change them to a bezier curve.</w:delText>
        </w:r>
      </w:del>
    </w:p>
    <w:p w14:paraId="2BEC6916" w14:textId="393C8DA7" w:rsidR="005078BD" w:rsidDel="002252A8" w:rsidRDefault="00313594">
      <w:pPr>
        <w:keepNext/>
        <w:keepLines/>
        <w:spacing w:before="360" w:after="120"/>
        <w:outlineLvl w:val="1"/>
        <w:rPr>
          <w:del w:id="389" w:author="Duke Gledhill" w:date="2025-06-23T15:57:00Z" w16du:dateUtc="2025-06-23T14:57:00Z"/>
        </w:rPr>
        <w:pPrChange w:id="390" w:author="Duke Gledhill" w:date="2025-06-23T15:57:00Z" w16du:dateUtc="2025-06-23T14:57:00Z">
          <w:pPr/>
        </w:pPrChange>
      </w:pPr>
      <w:del w:id="391" w:author="Duke Gledhill" w:date="2025-06-23T15:57:00Z" w16du:dateUtc="2025-06-23T14:57:00Z">
        <w:r w:rsidDel="002252A8">
          <w:delText>These curves aren’t quite right yet. Select the keys and alter the handles of the curves to create something more like the below image…</w:delText>
        </w:r>
      </w:del>
    </w:p>
    <w:p w14:paraId="2BEC6917" w14:textId="6313062C" w:rsidR="005078BD" w:rsidDel="002252A8" w:rsidRDefault="005078BD">
      <w:pPr>
        <w:keepNext/>
        <w:keepLines/>
        <w:spacing w:before="360" w:after="120"/>
        <w:outlineLvl w:val="1"/>
        <w:rPr>
          <w:del w:id="392" w:author="Duke Gledhill" w:date="2025-06-23T15:57:00Z" w16du:dateUtc="2025-06-23T14:57:00Z"/>
        </w:rPr>
        <w:pPrChange w:id="393" w:author="Duke Gledhill" w:date="2025-06-23T15:57:00Z" w16du:dateUtc="2025-06-23T14:57:00Z">
          <w:pPr/>
        </w:pPrChange>
      </w:pPr>
    </w:p>
    <w:p w14:paraId="2BEC6918" w14:textId="5334F447" w:rsidR="005078BD" w:rsidDel="002252A8" w:rsidRDefault="003D7761">
      <w:pPr>
        <w:keepNext/>
        <w:keepLines/>
        <w:spacing w:before="360" w:after="120"/>
        <w:jc w:val="center"/>
        <w:outlineLvl w:val="1"/>
        <w:rPr>
          <w:del w:id="394" w:author="Duke Gledhill" w:date="2025-06-23T15:57:00Z" w16du:dateUtc="2025-06-23T14:57:00Z"/>
        </w:rPr>
        <w:pPrChange w:id="395" w:author="Duke Gledhill" w:date="2025-06-23T15:57:00Z" w16du:dateUtc="2025-06-23T14:57:00Z">
          <w:pPr>
            <w:jc w:val="center"/>
          </w:pPr>
        </w:pPrChange>
      </w:pPr>
      <w:del w:id="396" w:author="Duke Gledhill" w:date="2025-06-23T15:57:00Z" w16du:dateUtc="2025-06-23T14:57:00Z">
        <w:r w:rsidRPr="003D7761" w:rsidDel="002252A8">
          <w:rPr>
            <w:noProof/>
          </w:rPr>
          <w:drawing>
            <wp:inline distT="0" distB="0" distL="0" distR="0" wp14:anchorId="5B7E5DD5" wp14:editId="55FF31F9">
              <wp:extent cx="5660997" cy="5000625"/>
              <wp:effectExtent l="0" t="0" r="0" b="0"/>
              <wp:docPr id="29" name="Picture 29" descr="Diagram, engineering drawing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29" descr="Diagram, engineering drawing&#10;&#10;Description automatically generated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71674" cy="50100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919" w14:textId="318C2A40" w:rsidR="005078BD" w:rsidDel="002252A8" w:rsidRDefault="005078BD">
      <w:pPr>
        <w:keepNext/>
        <w:keepLines/>
        <w:spacing w:before="360" w:after="120"/>
        <w:outlineLvl w:val="1"/>
        <w:rPr>
          <w:del w:id="397" w:author="Duke Gledhill" w:date="2025-06-23T15:57:00Z" w16du:dateUtc="2025-06-23T14:57:00Z"/>
        </w:rPr>
        <w:pPrChange w:id="398" w:author="Duke Gledhill" w:date="2025-06-23T15:57:00Z" w16du:dateUtc="2025-06-23T14:57:00Z">
          <w:pPr/>
        </w:pPrChange>
      </w:pPr>
    </w:p>
    <w:p w14:paraId="2BEC691A" w14:textId="693DA6A6" w:rsidR="005078BD" w:rsidDel="002252A8" w:rsidRDefault="005078BD">
      <w:pPr>
        <w:keepNext/>
        <w:keepLines/>
        <w:spacing w:before="360" w:after="120"/>
        <w:outlineLvl w:val="1"/>
        <w:rPr>
          <w:del w:id="399" w:author="Duke Gledhill" w:date="2025-06-23T15:57:00Z" w16du:dateUtc="2025-06-23T14:57:00Z"/>
        </w:rPr>
        <w:pPrChange w:id="400" w:author="Duke Gledhill" w:date="2025-06-23T15:57:00Z" w16du:dateUtc="2025-06-23T14:57:00Z">
          <w:pPr/>
        </w:pPrChange>
      </w:pPr>
    </w:p>
    <w:p w14:paraId="2BEC691B" w14:textId="7D2F207E" w:rsidR="005078BD" w:rsidDel="002252A8" w:rsidRDefault="005078BD">
      <w:pPr>
        <w:keepNext/>
        <w:keepLines/>
        <w:spacing w:before="360" w:after="120"/>
        <w:outlineLvl w:val="1"/>
        <w:rPr>
          <w:del w:id="401" w:author="Duke Gledhill" w:date="2025-06-23T15:57:00Z" w16du:dateUtc="2025-06-23T14:57:00Z"/>
        </w:rPr>
        <w:pPrChange w:id="402" w:author="Duke Gledhill" w:date="2025-06-23T15:57:00Z" w16du:dateUtc="2025-06-23T14:57:00Z">
          <w:pPr/>
        </w:pPrChange>
      </w:pPr>
    </w:p>
    <w:p w14:paraId="2BEC691C" w14:textId="105F9825" w:rsidR="005078BD" w:rsidDel="002252A8" w:rsidRDefault="00313594">
      <w:pPr>
        <w:keepNext/>
        <w:keepLines/>
        <w:spacing w:before="360" w:after="120"/>
        <w:outlineLvl w:val="1"/>
        <w:rPr>
          <w:del w:id="403" w:author="Duke Gledhill" w:date="2025-06-23T15:57:00Z" w16du:dateUtc="2025-06-23T14:57:00Z"/>
        </w:rPr>
        <w:pPrChange w:id="404" w:author="Duke Gledhill" w:date="2025-06-23T15:57:00Z" w16du:dateUtc="2025-06-23T14:57:00Z">
          <w:pPr/>
        </w:pPrChange>
      </w:pPr>
      <w:del w:id="405" w:author="Duke Gledhill" w:date="2025-06-23T15:57:00Z" w16du:dateUtc="2025-06-23T14:57:00Z">
        <w:r w:rsidDel="002252A8">
          <w:delText>A couple of minor changes now and it’ll be ready to use as our fish controller… at the top, change the Length to 1 and tick “Use Last Keyframe?”, “AutoPlay” and “Loop”.</w:delText>
        </w:r>
        <w:r w:rsidR="003D7761" w:rsidRPr="003D7761" w:rsidDel="002252A8">
          <w:rPr>
            <w:noProof/>
          </w:rPr>
          <w:drawing>
            <wp:inline distT="0" distB="0" distL="0" distR="0" wp14:anchorId="283B5C1F" wp14:editId="07DEE8B7">
              <wp:extent cx="6123940" cy="567690"/>
              <wp:effectExtent l="0" t="0" r="0" b="381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567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91D" w14:textId="3E5C8A2D" w:rsidR="005078BD" w:rsidDel="002252A8" w:rsidRDefault="005078BD">
      <w:pPr>
        <w:keepNext/>
        <w:keepLines/>
        <w:spacing w:before="360" w:after="120"/>
        <w:outlineLvl w:val="1"/>
        <w:rPr>
          <w:del w:id="406" w:author="Duke Gledhill" w:date="2025-06-23T15:57:00Z" w16du:dateUtc="2025-06-23T14:57:00Z"/>
        </w:rPr>
        <w:pPrChange w:id="407" w:author="Duke Gledhill" w:date="2025-06-23T15:57:00Z" w16du:dateUtc="2025-06-23T14:57:00Z">
          <w:pPr/>
        </w:pPrChange>
      </w:pPr>
    </w:p>
    <w:p w14:paraId="2BEC691E" w14:textId="6C7D8855" w:rsidR="005078BD" w:rsidDel="002252A8" w:rsidRDefault="00313594">
      <w:pPr>
        <w:keepNext/>
        <w:keepLines/>
        <w:spacing w:before="360" w:after="120"/>
        <w:outlineLvl w:val="1"/>
        <w:rPr>
          <w:del w:id="408" w:author="Duke Gledhill" w:date="2025-06-23T15:57:00Z" w16du:dateUtc="2025-06-23T14:57:00Z"/>
        </w:rPr>
        <w:pPrChange w:id="409" w:author="Duke Gledhill" w:date="2025-06-23T15:57:00Z" w16du:dateUtc="2025-06-23T14:57:00Z">
          <w:pPr/>
        </w:pPrChange>
      </w:pPr>
      <w:del w:id="410" w:author="Duke Gledhill" w:date="2025-06-23T15:57:00Z" w16du:dateUtc="2025-06-23T14:57:00Z">
        <w:r w:rsidDel="002252A8">
          <w:delText>Length is because our swim cycle is only 1 second long, autoplay to save us having to trigger the swim elsewhere (i.e. on spawn) and loop so the fish keep on swimming.</w:delText>
        </w:r>
        <w:r w:rsidDel="002252A8">
          <w:rPr>
            <w:noProof/>
          </w:rPr>
          <w:drawing>
            <wp:anchor distT="114300" distB="114300" distL="114300" distR="114300" simplePos="0" relativeHeight="251666432" behindDoc="0" locked="0" layoutInCell="1" hidden="0" allowOverlap="1" wp14:anchorId="2BEC69E9" wp14:editId="2BEC69EA">
              <wp:simplePos x="0" y="0"/>
              <wp:positionH relativeFrom="column">
                <wp:posOffset>3790950</wp:posOffset>
              </wp:positionH>
              <wp:positionV relativeFrom="paragraph">
                <wp:posOffset>447675</wp:posOffset>
              </wp:positionV>
              <wp:extent cx="2275612" cy="2028766"/>
              <wp:effectExtent l="0" t="0" r="0" b="0"/>
              <wp:wrapSquare wrapText="bothSides" distT="114300" distB="114300" distL="114300" distR="114300"/>
              <wp:docPr id="11" name="image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.png"/>
                      <pic:cNvPicPr preferRelativeResize="0"/>
                    </pic:nvPicPr>
                    <pic:blipFill>
                      <a:blip r:embed="rId2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75612" cy="2028766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91F" w14:textId="26E4138D" w:rsidR="005078BD" w:rsidDel="002252A8" w:rsidRDefault="005078BD">
      <w:pPr>
        <w:keepNext/>
        <w:keepLines/>
        <w:spacing w:before="360" w:after="120"/>
        <w:outlineLvl w:val="1"/>
        <w:rPr>
          <w:del w:id="411" w:author="Duke Gledhill" w:date="2025-06-23T15:57:00Z" w16du:dateUtc="2025-06-23T14:57:00Z"/>
        </w:rPr>
        <w:pPrChange w:id="412" w:author="Duke Gledhill" w:date="2025-06-23T15:57:00Z" w16du:dateUtc="2025-06-23T14:57:00Z">
          <w:pPr/>
        </w:pPrChange>
      </w:pPr>
    </w:p>
    <w:p w14:paraId="2BEC6920" w14:textId="15A740D2" w:rsidR="005078BD" w:rsidDel="002252A8" w:rsidRDefault="00313594">
      <w:pPr>
        <w:keepNext/>
        <w:keepLines/>
        <w:spacing w:before="360" w:after="120"/>
        <w:outlineLvl w:val="1"/>
        <w:rPr>
          <w:del w:id="413" w:author="Duke Gledhill" w:date="2025-06-23T15:57:00Z" w16du:dateUtc="2025-06-23T14:57:00Z"/>
        </w:rPr>
        <w:pPrChange w:id="414" w:author="Duke Gledhill" w:date="2025-06-23T15:57:00Z" w16du:dateUtc="2025-06-23T14:57:00Z">
          <w:pPr/>
        </w:pPrChange>
      </w:pPr>
      <w:del w:id="415" w:author="Duke Gledhill" w:date="2025-06-23T15:57:00Z" w16du:dateUtc="2025-06-23T14:57:00Z">
        <w:r w:rsidDel="002252A8">
          <w:delText xml:space="preserve">Back in the Event Graph of the AFish class, our timeline has a couple of extra outputs, our new float tracks! </w:delText>
        </w:r>
      </w:del>
    </w:p>
    <w:p w14:paraId="2BEC6921" w14:textId="4C6E7774" w:rsidR="005078BD" w:rsidDel="002252A8" w:rsidRDefault="005078BD">
      <w:pPr>
        <w:keepNext/>
        <w:keepLines/>
        <w:spacing w:before="360" w:after="120"/>
        <w:outlineLvl w:val="1"/>
        <w:rPr>
          <w:del w:id="416" w:author="Duke Gledhill" w:date="2025-06-23T15:57:00Z" w16du:dateUtc="2025-06-23T14:57:00Z"/>
        </w:rPr>
        <w:pPrChange w:id="417" w:author="Duke Gledhill" w:date="2025-06-23T15:57:00Z" w16du:dateUtc="2025-06-23T14:57:00Z">
          <w:pPr/>
        </w:pPrChange>
      </w:pPr>
    </w:p>
    <w:p w14:paraId="2BEC6922" w14:textId="44E97BB3" w:rsidR="005078BD" w:rsidDel="002252A8" w:rsidRDefault="005078BD">
      <w:pPr>
        <w:keepNext/>
        <w:keepLines/>
        <w:spacing w:before="360" w:after="120"/>
        <w:outlineLvl w:val="1"/>
        <w:rPr>
          <w:del w:id="418" w:author="Duke Gledhill" w:date="2025-06-23T15:57:00Z" w16du:dateUtc="2025-06-23T14:57:00Z"/>
        </w:rPr>
        <w:pPrChange w:id="419" w:author="Duke Gledhill" w:date="2025-06-23T15:57:00Z" w16du:dateUtc="2025-06-23T14:57:00Z">
          <w:pPr/>
        </w:pPrChange>
      </w:pPr>
    </w:p>
    <w:p w14:paraId="2BEC6923" w14:textId="4C3B64B5" w:rsidR="005078BD" w:rsidDel="002252A8" w:rsidRDefault="005078BD">
      <w:pPr>
        <w:keepNext/>
        <w:keepLines/>
        <w:spacing w:before="360" w:after="120"/>
        <w:outlineLvl w:val="1"/>
        <w:rPr>
          <w:del w:id="420" w:author="Duke Gledhill" w:date="2025-06-23T15:57:00Z" w16du:dateUtc="2025-06-23T14:57:00Z"/>
        </w:rPr>
        <w:pPrChange w:id="421" w:author="Duke Gledhill" w:date="2025-06-23T15:57:00Z" w16du:dateUtc="2025-06-23T14:57:00Z">
          <w:pPr/>
        </w:pPrChange>
      </w:pPr>
    </w:p>
    <w:p w14:paraId="2BEC6924" w14:textId="1D935610" w:rsidR="005078BD" w:rsidDel="002252A8" w:rsidRDefault="005078BD">
      <w:pPr>
        <w:keepNext/>
        <w:keepLines/>
        <w:spacing w:before="360" w:after="120"/>
        <w:outlineLvl w:val="1"/>
        <w:rPr>
          <w:del w:id="422" w:author="Duke Gledhill" w:date="2025-06-23T15:57:00Z" w16du:dateUtc="2025-06-23T14:57:00Z"/>
        </w:rPr>
        <w:pPrChange w:id="423" w:author="Duke Gledhill" w:date="2025-06-23T15:57:00Z" w16du:dateUtc="2025-06-23T14:57:00Z">
          <w:pPr/>
        </w:pPrChange>
      </w:pPr>
    </w:p>
    <w:p w14:paraId="2BEC6925" w14:textId="38596347" w:rsidR="005078BD" w:rsidDel="002252A8" w:rsidRDefault="005078BD">
      <w:pPr>
        <w:keepNext/>
        <w:keepLines/>
        <w:spacing w:before="360" w:after="120"/>
        <w:outlineLvl w:val="1"/>
        <w:rPr>
          <w:del w:id="424" w:author="Duke Gledhill" w:date="2025-06-23T15:57:00Z" w16du:dateUtc="2025-06-23T14:57:00Z"/>
        </w:rPr>
        <w:pPrChange w:id="425" w:author="Duke Gledhill" w:date="2025-06-23T15:57:00Z" w16du:dateUtc="2025-06-23T14:57:00Z">
          <w:pPr/>
        </w:pPrChange>
      </w:pPr>
    </w:p>
    <w:p w14:paraId="2BEC6926" w14:textId="58426EDD" w:rsidR="005078BD" w:rsidDel="002252A8" w:rsidRDefault="005078BD">
      <w:pPr>
        <w:keepNext/>
        <w:keepLines/>
        <w:spacing w:before="360" w:after="120"/>
        <w:outlineLvl w:val="1"/>
        <w:rPr>
          <w:del w:id="426" w:author="Duke Gledhill" w:date="2025-06-23T15:57:00Z" w16du:dateUtc="2025-06-23T14:57:00Z"/>
        </w:rPr>
        <w:pPrChange w:id="427" w:author="Duke Gledhill" w:date="2025-06-23T15:57:00Z" w16du:dateUtc="2025-06-23T14:57:00Z">
          <w:pPr/>
        </w:pPrChange>
      </w:pPr>
    </w:p>
    <w:p w14:paraId="2BEC6927" w14:textId="07A3E67C" w:rsidR="005078BD" w:rsidDel="002252A8" w:rsidRDefault="005078BD">
      <w:pPr>
        <w:keepNext/>
        <w:keepLines/>
        <w:spacing w:before="360" w:after="120"/>
        <w:outlineLvl w:val="1"/>
        <w:rPr>
          <w:del w:id="428" w:author="Duke Gledhill" w:date="2025-06-23T15:57:00Z" w16du:dateUtc="2025-06-23T14:57:00Z"/>
        </w:rPr>
        <w:pPrChange w:id="429" w:author="Duke Gledhill" w:date="2025-06-23T15:57:00Z" w16du:dateUtc="2025-06-23T14:57:00Z">
          <w:pPr/>
        </w:pPrChange>
      </w:pPr>
    </w:p>
    <w:p w14:paraId="405920D6" w14:textId="35CDE07D" w:rsidR="00C05DFD" w:rsidDel="002252A8" w:rsidRDefault="00C05DFD">
      <w:pPr>
        <w:keepNext/>
        <w:keepLines/>
        <w:spacing w:before="360" w:after="120"/>
        <w:outlineLvl w:val="1"/>
        <w:rPr>
          <w:del w:id="430" w:author="Duke Gledhill" w:date="2025-06-23T15:57:00Z" w16du:dateUtc="2025-06-23T14:57:00Z"/>
        </w:rPr>
        <w:pPrChange w:id="431" w:author="Duke Gledhill" w:date="2025-06-23T15:57:00Z" w16du:dateUtc="2025-06-23T14:57:00Z">
          <w:pPr/>
        </w:pPrChange>
      </w:pPr>
    </w:p>
    <w:p w14:paraId="55D9FCDB" w14:textId="3629F327" w:rsidR="00C05DFD" w:rsidDel="002252A8" w:rsidRDefault="00C05DFD">
      <w:pPr>
        <w:keepNext/>
        <w:keepLines/>
        <w:spacing w:before="360" w:after="120"/>
        <w:outlineLvl w:val="1"/>
        <w:rPr>
          <w:del w:id="432" w:author="Duke Gledhill" w:date="2025-06-23T15:57:00Z" w16du:dateUtc="2025-06-23T14:57:00Z"/>
        </w:rPr>
        <w:pPrChange w:id="433" w:author="Duke Gledhill" w:date="2025-06-23T15:57:00Z" w16du:dateUtc="2025-06-23T14:57:00Z">
          <w:pPr/>
        </w:pPrChange>
      </w:pPr>
    </w:p>
    <w:p w14:paraId="1D1A17CC" w14:textId="01E2C730" w:rsidR="00C05DFD" w:rsidDel="002252A8" w:rsidRDefault="00C05DFD">
      <w:pPr>
        <w:keepNext/>
        <w:keepLines/>
        <w:spacing w:before="360" w:after="120"/>
        <w:outlineLvl w:val="1"/>
        <w:rPr>
          <w:del w:id="434" w:author="Duke Gledhill" w:date="2025-06-23T15:57:00Z" w16du:dateUtc="2025-06-23T14:57:00Z"/>
        </w:rPr>
        <w:pPrChange w:id="435" w:author="Duke Gledhill" w:date="2025-06-23T15:57:00Z" w16du:dateUtc="2025-06-23T14:57:00Z">
          <w:pPr/>
        </w:pPrChange>
      </w:pPr>
      <w:del w:id="436" w:author="Duke Gledhill" w:date="2025-06-23T15:57:00Z" w16du:dateUtc="2025-06-23T14:57:00Z">
        <w:r w:rsidDel="002252A8">
          <w:delText>Over on the left you’ll see the component list for this class.</w:delText>
        </w:r>
      </w:del>
    </w:p>
    <w:p w14:paraId="012CCC55" w14:textId="7400402C" w:rsidR="003D7761" w:rsidDel="002252A8" w:rsidRDefault="003D7761">
      <w:pPr>
        <w:keepNext/>
        <w:keepLines/>
        <w:spacing w:before="360" w:after="120"/>
        <w:outlineLvl w:val="1"/>
        <w:rPr>
          <w:del w:id="437" w:author="Duke Gledhill" w:date="2025-06-23T15:57:00Z" w16du:dateUtc="2025-06-23T14:57:00Z"/>
        </w:rPr>
        <w:pPrChange w:id="438" w:author="Duke Gledhill" w:date="2025-06-23T15:57:00Z" w16du:dateUtc="2025-06-23T14:57:00Z">
          <w:pPr/>
        </w:pPrChange>
      </w:pPr>
    </w:p>
    <w:p w14:paraId="2BEC6928" w14:textId="70A4DCC7" w:rsidR="005078BD" w:rsidDel="002252A8" w:rsidRDefault="003D7761">
      <w:pPr>
        <w:keepNext/>
        <w:keepLines/>
        <w:spacing w:before="360" w:after="120"/>
        <w:outlineLvl w:val="1"/>
        <w:rPr>
          <w:del w:id="439" w:author="Duke Gledhill" w:date="2025-06-23T15:57:00Z" w16du:dateUtc="2025-06-23T14:57:00Z"/>
        </w:rPr>
        <w:pPrChange w:id="440" w:author="Duke Gledhill" w:date="2025-06-23T15:57:00Z" w16du:dateUtc="2025-06-23T14:57:00Z">
          <w:pPr/>
        </w:pPrChange>
      </w:pPr>
      <w:del w:id="441" w:author="Duke Gledhill" w:date="2025-06-23T15:57:00Z" w16du:dateUtc="2025-06-23T14:57:00Z">
        <w:r w:rsidRPr="003D7761" w:rsidDel="002252A8">
          <w:rPr>
            <w:noProof/>
          </w:rPr>
          <w:drawing>
            <wp:anchor distT="0" distB="0" distL="114300" distR="114300" simplePos="0" relativeHeight="251697152" behindDoc="1" locked="0" layoutInCell="1" allowOverlap="1" wp14:anchorId="3919234B" wp14:editId="013B1B69">
              <wp:simplePos x="0" y="0"/>
              <wp:positionH relativeFrom="column">
                <wp:posOffset>4445</wp:posOffset>
              </wp:positionH>
              <wp:positionV relativeFrom="paragraph">
                <wp:posOffset>2540</wp:posOffset>
              </wp:positionV>
              <wp:extent cx="2905125" cy="1533525"/>
              <wp:effectExtent l="0" t="0" r="9525" b="9525"/>
              <wp:wrapTight wrapText="bothSides">
                <wp:wrapPolygon edited="0">
                  <wp:start x="0" y="0"/>
                  <wp:lineTo x="0" y="21466"/>
                  <wp:lineTo x="21529" y="21466"/>
                  <wp:lineTo x="21529" y="0"/>
                  <wp:lineTo x="0" y="0"/>
                </wp:wrapPolygon>
              </wp:wrapTight>
              <wp:docPr id="32" name="Picture 32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2" name="Picture 32" descr="Graphical user interface, application&#10;&#10;Description automatically generated"/>
                      <pic:cNvPicPr/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05125" cy="1533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082DAD46" w14:textId="7FB6A145" w:rsidR="003D7761" w:rsidDel="002252A8" w:rsidRDefault="003D7761">
      <w:pPr>
        <w:keepNext/>
        <w:keepLines/>
        <w:spacing w:before="360" w:after="120"/>
        <w:outlineLvl w:val="1"/>
        <w:rPr>
          <w:del w:id="442" w:author="Duke Gledhill" w:date="2025-06-23T15:57:00Z" w16du:dateUtc="2025-06-23T14:57:00Z"/>
        </w:rPr>
        <w:pPrChange w:id="443" w:author="Duke Gledhill" w:date="2025-06-23T15:57:00Z" w16du:dateUtc="2025-06-23T14:57:00Z">
          <w:pPr/>
        </w:pPrChange>
      </w:pPr>
    </w:p>
    <w:p w14:paraId="2BEC6929" w14:textId="44E4CEB7" w:rsidR="005078BD" w:rsidDel="002252A8" w:rsidRDefault="00313594">
      <w:pPr>
        <w:keepNext/>
        <w:keepLines/>
        <w:spacing w:before="360" w:after="120"/>
        <w:outlineLvl w:val="1"/>
        <w:rPr>
          <w:del w:id="444" w:author="Duke Gledhill" w:date="2025-06-23T15:57:00Z" w16du:dateUtc="2025-06-23T14:57:00Z"/>
        </w:rPr>
        <w:pPrChange w:id="445" w:author="Duke Gledhill" w:date="2025-06-23T15:57:00Z" w16du:dateUtc="2025-06-23T14:57:00Z">
          <w:pPr/>
        </w:pPrChange>
      </w:pPr>
      <w:del w:id="446" w:author="Duke Gledhill" w:date="2025-06-23T15:57:00Z" w16du:dateUtc="2025-06-23T14:57:00Z">
        <w:r w:rsidDel="002252A8">
          <w:delText xml:space="preserve">Our fish has a parent component, called scene, and a StaticMesh component, which is where </w:delText>
        </w:r>
        <w:r w:rsidR="00CC0507" w:rsidDel="002252A8">
          <w:delText xml:space="preserve">our fish model is </w:delText>
        </w:r>
        <w:r w:rsidR="00262F5D" w:rsidDel="002252A8">
          <w:delText>setup</w:delText>
        </w:r>
        <w:r w:rsidDel="002252A8">
          <w:delText xml:space="preserve">. </w:delText>
        </w:r>
      </w:del>
    </w:p>
    <w:p w14:paraId="2BEC692A" w14:textId="18DB108F" w:rsidR="005078BD" w:rsidDel="002252A8" w:rsidRDefault="005078BD">
      <w:pPr>
        <w:keepNext/>
        <w:keepLines/>
        <w:spacing w:before="360" w:after="120"/>
        <w:outlineLvl w:val="1"/>
        <w:rPr>
          <w:del w:id="447" w:author="Duke Gledhill" w:date="2025-06-23T15:57:00Z" w16du:dateUtc="2025-06-23T14:57:00Z"/>
        </w:rPr>
        <w:pPrChange w:id="448" w:author="Duke Gledhill" w:date="2025-06-23T15:57:00Z" w16du:dateUtc="2025-06-23T14:57:00Z">
          <w:pPr/>
        </w:pPrChange>
      </w:pPr>
    </w:p>
    <w:p w14:paraId="2BEC6932" w14:textId="2716FBC4" w:rsidR="005078BD" w:rsidDel="002252A8" w:rsidRDefault="005078BD">
      <w:pPr>
        <w:keepNext/>
        <w:keepLines/>
        <w:spacing w:before="360" w:after="120"/>
        <w:outlineLvl w:val="1"/>
        <w:rPr>
          <w:del w:id="449" w:author="Duke Gledhill" w:date="2025-06-23T15:57:00Z" w16du:dateUtc="2025-06-23T14:57:00Z"/>
        </w:rPr>
        <w:pPrChange w:id="450" w:author="Duke Gledhill" w:date="2025-06-23T15:57:00Z" w16du:dateUtc="2025-06-23T14:57:00Z">
          <w:pPr/>
        </w:pPrChange>
      </w:pPr>
    </w:p>
    <w:p w14:paraId="2BEC6933" w14:textId="37C5626C" w:rsidR="005078BD" w:rsidDel="002252A8" w:rsidRDefault="005078BD">
      <w:pPr>
        <w:keepNext/>
        <w:keepLines/>
        <w:spacing w:before="360" w:after="120"/>
        <w:outlineLvl w:val="1"/>
        <w:rPr>
          <w:del w:id="451" w:author="Duke Gledhill" w:date="2025-06-23T15:57:00Z" w16du:dateUtc="2025-06-23T14:57:00Z"/>
        </w:rPr>
        <w:pPrChange w:id="452" w:author="Duke Gledhill" w:date="2025-06-23T15:57:00Z" w16du:dateUtc="2025-06-23T14:57:00Z">
          <w:pPr/>
        </w:pPrChange>
      </w:pPr>
    </w:p>
    <w:p w14:paraId="2BEC6934" w14:textId="2A5DA95E" w:rsidR="005078BD" w:rsidDel="002252A8" w:rsidRDefault="005078BD">
      <w:pPr>
        <w:keepNext/>
        <w:keepLines/>
        <w:spacing w:before="360" w:after="120"/>
        <w:outlineLvl w:val="1"/>
        <w:rPr>
          <w:del w:id="453" w:author="Duke Gledhill" w:date="2025-06-23T15:57:00Z" w16du:dateUtc="2025-06-23T14:57:00Z"/>
        </w:rPr>
        <w:pPrChange w:id="454" w:author="Duke Gledhill" w:date="2025-06-23T15:57:00Z" w16du:dateUtc="2025-06-23T14:57:00Z">
          <w:pPr/>
        </w:pPrChange>
      </w:pPr>
    </w:p>
    <w:p w14:paraId="2BEC6935" w14:textId="663756B5" w:rsidR="005078BD" w:rsidDel="002252A8" w:rsidRDefault="005078BD">
      <w:pPr>
        <w:keepNext/>
        <w:keepLines/>
        <w:spacing w:before="360" w:after="120"/>
        <w:outlineLvl w:val="1"/>
        <w:rPr>
          <w:del w:id="455" w:author="Duke Gledhill" w:date="2025-06-23T15:57:00Z" w16du:dateUtc="2025-06-23T14:57:00Z"/>
        </w:rPr>
        <w:pPrChange w:id="456" w:author="Duke Gledhill" w:date="2025-06-23T15:57:00Z" w16du:dateUtc="2025-06-23T14:57:00Z">
          <w:pPr/>
        </w:pPrChange>
      </w:pPr>
    </w:p>
    <w:p w14:paraId="2BEC6936" w14:textId="74065C9B" w:rsidR="005078BD" w:rsidDel="002252A8" w:rsidRDefault="005078BD">
      <w:pPr>
        <w:keepNext/>
        <w:keepLines/>
        <w:spacing w:before="360" w:after="120"/>
        <w:outlineLvl w:val="1"/>
        <w:rPr>
          <w:del w:id="457" w:author="Duke Gledhill" w:date="2025-06-23T15:57:00Z" w16du:dateUtc="2025-06-23T14:57:00Z"/>
        </w:rPr>
        <w:pPrChange w:id="458" w:author="Duke Gledhill" w:date="2025-06-23T15:57:00Z" w16du:dateUtc="2025-06-23T14:57:00Z">
          <w:pPr/>
        </w:pPrChange>
      </w:pPr>
    </w:p>
    <w:p w14:paraId="2BEC6937" w14:textId="331B9401" w:rsidR="005078BD" w:rsidDel="002252A8" w:rsidRDefault="005078BD">
      <w:pPr>
        <w:keepNext/>
        <w:keepLines/>
        <w:spacing w:before="360" w:after="120"/>
        <w:outlineLvl w:val="1"/>
        <w:rPr>
          <w:del w:id="459" w:author="Duke Gledhill" w:date="2025-06-23T15:57:00Z" w16du:dateUtc="2025-06-23T14:57:00Z"/>
        </w:rPr>
        <w:pPrChange w:id="460" w:author="Duke Gledhill" w:date="2025-06-23T15:57:00Z" w16du:dateUtc="2025-06-23T14:57:00Z">
          <w:pPr/>
        </w:pPrChange>
      </w:pPr>
    </w:p>
    <w:p w14:paraId="6B41AEEF" w14:textId="4409C135" w:rsidR="00262F5D" w:rsidDel="002252A8" w:rsidRDefault="00262F5D">
      <w:pPr>
        <w:keepNext/>
        <w:keepLines/>
        <w:spacing w:before="360" w:after="120"/>
        <w:outlineLvl w:val="1"/>
        <w:rPr>
          <w:del w:id="461" w:author="Duke Gledhill" w:date="2025-06-23T15:57:00Z" w16du:dateUtc="2025-06-23T14:57:00Z"/>
        </w:rPr>
        <w:pPrChange w:id="462" w:author="Duke Gledhill" w:date="2025-06-23T15:57:00Z" w16du:dateUtc="2025-06-23T14:57:00Z">
          <w:pPr/>
        </w:pPrChange>
      </w:pPr>
    </w:p>
    <w:p w14:paraId="3BC143F3" w14:textId="4545D5BC" w:rsidR="00262F5D" w:rsidDel="002252A8" w:rsidRDefault="00262F5D">
      <w:pPr>
        <w:keepNext/>
        <w:keepLines/>
        <w:spacing w:before="360" w:after="120"/>
        <w:outlineLvl w:val="1"/>
        <w:rPr>
          <w:del w:id="463" w:author="Duke Gledhill" w:date="2025-06-23T15:57:00Z" w16du:dateUtc="2025-06-23T14:57:00Z"/>
        </w:rPr>
        <w:pPrChange w:id="464" w:author="Duke Gledhill" w:date="2025-06-23T15:57:00Z" w16du:dateUtc="2025-06-23T14:57:00Z">
          <w:pPr/>
        </w:pPrChange>
      </w:pPr>
    </w:p>
    <w:p w14:paraId="6257BEAA" w14:textId="23257214" w:rsidR="00262F5D" w:rsidDel="002252A8" w:rsidRDefault="00262F5D">
      <w:pPr>
        <w:keepNext/>
        <w:keepLines/>
        <w:spacing w:before="360" w:after="120"/>
        <w:outlineLvl w:val="1"/>
        <w:rPr>
          <w:del w:id="465" w:author="Duke Gledhill" w:date="2025-06-23T15:57:00Z" w16du:dateUtc="2025-06-23T14:57:00Z"/>
        </w:rPr>
        <w:pPrChange w:id="466" w:author="Duke Gledhill" w:date="2025-06-23T15:57:00Z" w16du:dateUtc="2025-06-23T14:57:00Z">
          <w:pPr/>
        </w:pPrChange>
      </w:pPr>
    </w:p>
    <w:p w14:paraId="69E7F2FD" w14:textId="6E962881" w:rsidR="00262F5D" w:rsidDel="002252A8" w:rsidRDefault="00262F5D">
      <w:pPr>
        <w:keepNext/>
        <w:keepLines/>
        <w:spacing w:before="360" w:after="120"/>
        <w:outlineLvl w:val="1"/>
        <w:rPr>
          <w:del w:id="467" w:author="Duke Gledhill" w:date="2025-06-23T15:57:00Z" w16du:dateUtc="2025-06-23T14:57:00Z"/>
        </w:rPr>
        <w:pPrChange w:id="468" w:author="Duke Gledhill" w:date="2025-06-23T15:57:00Z" w16du:dateUtc="2025-06-23T14:57:00Z">
          <w:pPr/>
        </w:pPrChange>
      </w:pPr>
    </w:p>
    <w:p w14:paraId="7D4CD721" w14:textId="119CC265" w:rsidR="00262F5D" w:rsidDel="002252A8" w:rsidRDefault="00262F5D">
      <w:pPr>
        <w:keepNext/>
        <w:keepLines/>
        <w:spacing w:before="360" w:after="120"/>
        <w:outlineLvl w:val="1"/>
        <w:rPr>
          <w:del w:id="469" w:author="Duke Gledhill" w:date="2025-06-23T15:57:00Z" w16du:dateUtc="2025-06-23T14:57:00Z"/>
        </w:rPr>
        <w:pPrChange w:id="470" w:author="Duke Gledhill" w:date="2025-06-23T15:57:00Z" w16du:dateUtc="2025-06-23T14:57:00Z">
          <w:pPr/>
        </w:pPrChange>
      </w:pPr>
    </w:p>
    <w:p w14:paraId="1C228142" w14:textId="45DA54F6" w:rsidR="00262F5D" w:rsidDel="002252A8" w:rsidRDefault="00262F5D">
      <w:pPr>
        <w:keepNext/>
        <w:keepLines/>
        <w:spacing w:before="360" w:after="120"/>
        <w:outlineLvl w:val="1"/>
        <w:rPr>
          <w:del w:id="471" w:author="Duke Gledhill" w:date="2025-06-23T15:57:00Z" w16du:dateUtc="2025-06-23T14:57:00Z"/>
        </w:rPr>
        <w:pPrChange w:id="472" w:author="Duke Gledhill" w:date="2025-06-23T15:57:00Z" w16du:dateUtc="2025-06-23T14:57:00Z">
          <w:pPr/>
        </w:pPrChange>
      </w:pPr>
    </w:p>
    <w:p w14:paraId="1B8FFDA2" w14:textId="63FA4B04" w:rsidR="00262F5D" w:rsidDel="002252A8" w:rsidRDefault="00262F5D">
      <w:pPr>
        <w:keepNext/>
        <w:keepLines/>
        <w:spacing w:before="360" w:after="120"/>
        <w:outlineLvl w:val="1"/>
        <w:rPr>
          <w:del w:id="473" w:author="Duke Gledhill" w:date="2025-06-23T15:57:00Z" w16du:dateUtc="2025-06-23T14:57:00Z"/>
        </w:rPr>
        <w:pPrChange w:id="474" w:author="Duke Gledhill" w:date="2025-06-23T15:57:00Z" w16du:dateUtc="2025-06-23T14:57:00Z">
          <w:pPr/>
        </w:pPrChange>
      </w:pPr>
    </w:p>
    <w:p w14:paraId="2E37E89D" w14:textId="141CB6A4" w:rsidR="00262F5D" w:rsidDel="002252A8" w:rsidRDefault="00262F5D">
      <w:pPr>
        <w:keepNext/>
        <w:keepLines/>
        <w:spacing w:before="360" w:after="120"/>
        <w:outlineLvl w:val="1"/>
        <w:rPr>
          <w:del w:id="475" w:author="Duke Gledhill" w:date="2025-06-23T15:57:00Z" w16du:dateUtc="2025-06-23T14:57:00Z"/>
        </w:rPr>
        <w:pPrChange w:id="476" w:author="Duke Gledhill" w:date="2025-06-23T15:57:00Z" w16du:dateUtc="2025-06-23T14:57:00Z">
          <w:pPr/>
        </w:pPrChange>
      </w:pPr>
    </w:p>
    <w:p w14:paraId="03D881D0" w14:textId="2C97716B" w:rsidR="00262F5D" w:rsidDel="002252A8" w:rsidRDefault="00262F5D">
      <w:pPr>
        <w:keepNext/>
        <w:keepLines/>
        <w:spacing w:before="360" w:after="120"/>
        <w:outlineLvl w:val="1"/>
        <w:rPr>
          <w:del w:id="477" w:author="Duke Gledhill" w:date="2025-06-23T15:57:00Z" w16du:dateUtc="2025-06-23T14:57:00Z"/>
        </w:rPr>
        <w:pPrChange w:id="478" w:author="Duke Gledhill" w:date="2025-06-23T15:57:00Z" w16du:dateUtc="2025-06-23T14:57:00Z">
          <w:pPr/>
        </w:pPrChange>
      </w:pPr>
    </w:p>
    <w:p w14:paraId="17B7644B" w14:textId="48E6E66B" w:rsidR="00262F5D" w:rsidDel="002252A8" w:rsidRDefault="00262F5D">
      <w:pPr>
        <w:keepNext/>
        <w:keepLines/>
        <w:spacing w:before="360" w:after="120"/>
        <w:outlineLvl w:val="1"/>
        <w:rPr>
          <w:del w:id="479" w:author="Duke Gledhill" w:date="2025-06-23T15:57:00Z" w16du:dateUtc="2025-06-23T14:57:00Z"/>
        </w:rPr>
        <w:pPrChange w:id="480" w:author="Duke Gledhill" w:date="2025-06-23T15:57:00Z" w16du:dateUtc="2025-06-23T14:57:00Z">
          <w:pPr/>
        </w:pPrChange>
      </w:pPr>
    </w:p>
    <w:p w14:paraId="1F15CCD9" w14:textId="5D227AD3" w:rsidR="00262F5D" w:rsidDel="002252A8" w:rsidRDefault="00262F5D">
      <w:pPr>
        <w:keepNext/>
        <w:keepLines/>
        <w:spacing w:before="360" w:after="120"/>
        <w:outlineLvl w:val="1"/>
        <w:rPr>
          <w:del w:id="481" w:author="Duke Gledhill" w:date="2025-06-23T15:57:00Z" w16du:dateUtc="2025-06-23T14:57:00Z"/>
        </w:rPr>
        <w:pPrChange w:id="482" w:author="Duke Gledhill" w:date="2025-06-23T15:57:00Z" w16du:dateUtc="2025-06-23T14:57:00Z">
          <w:pPr/>
        </w:pPrChange>
      </w:pPr>
    </w:p>
    <w:p w14:paraId="67F9050E" w14:textId="0ECED655" w:rsidR="00262F5D" w:rsidDel="002252A8" w:rsidRDefault="00262F5D">
      <w:pPr>
        <w:keepNext/>
        <w:keepLines/>
        <w:spacing w:before="360" w:after="120"/>
        <w:outlineLvl w:val="1"/>
        <w:rPr>
          <w:del w:id="483" w:author="Duke Gledhill" w:date="2025-06-23T15:57:00Z" w16du:dateUtc="2025-06-23T14:57:00Z"/>
        </w:rPr>
        <w:pPrChange w:id="484" w:author="Duke Gledhill" w:date="2025-06-23T15:57:00Z" w16du:dateUtc="2025-06-23T14:57:00Z">
          <w:pPr/>
        </w:pPrChange>
      </w:pPr>
    </w:p>
    <w:p w14:paraId="5FA8D6C8" w14:textId="30014103" w:rsidR="00262F5D" w:rsidDel="002252A8" w:rsidRDefault="00262F5D">
      <w:pPr>
        <w:keepNext/>
        <w:keepLines/>
        <w:spacing w:before="360" w:after="120"/>
        <w:outlineLvl w:val="1"/>
        <w:rPr>
          <w:del w:id="485" w:author="Duke Gledhill" w:date="2025-06-23T15:57:00Z" w16du:dateUtc="2025-06-23T14:57:00Z"/>
        </w:rPr>
        <w:pPrChange w:id="486" w:author="Duke Gledhill" w:date="2025-06-23T15:57:00Z" w16du:dateUtc="2025-06-23T14:57:00Z">
          <w:pPr/>
        </w:pPrChange>
      </w:pPr>
    </w:p>
    <w:p w14:paraId="2BEC6939" w14:textId="60A53DDD" w:rsidR="005078BD" w:rsidDel="002252A8" w:rsidRDefault="00262F5D">
      <w:pPr>
        <w:keepNext/>
        <w:keepLines/>
        <w:spacing w:before="360" w:after="120"/>
        <w:outlineLvl w:val="1"/>
        <w:rPr>
          <w:del w:id="487" w:author="Duke Gledhill" w:date="2025-06-23T15:57:00Z" w16du:dateUtc="2025-06-23T14:57:00Z"/>
        </w:rPr>
        <w:pPrChange w:id="488" w:author="Duke Gledhill" w:date="2025-06-23T15:57:00Z" w16du:dateUtc="2025-06-23T14:57:00Z">
          <w:pPr/>
        </w:pPrChange>
      </w:pPr>
      <w:del w:id="489" w:author="Duke Gledhill" w:date="2025-06-23T15:57:00Z" w16du:dateUtc="2025-06-23T14:57:00Z">
        <w:r w:rsidDel="002252A8">
          <w:delText>L</w:delText>
        </w:r>
        <w:r w:rsidR="00313594" w:rsidDel="002252A8">
          <w:delText>et’s connect these parts together!</w:delText>
        </w:r>
      </w:del>
    </w:p>
    <w:p w14:paraId="2BEC693A" w14:textId="3E433EDF" w:rsidR="005078BD" w:rsidDel="002252A8" w:rsidRDefault="005078BD">
      <w:pPr>
        <w:keepNext/>
        <w:keepLines/>
        <w:spacing w:before="360" w:after="120"/>
        <w:outlineLvl w:val="1"/>
        <w:rPr>
          <w:del w:id="490" w:author="Duke Gledhill" w:date="2025-06-23T15:57:00Z" w16du:dateUtc="2025-06-23T14:57:00Z"/>
        </w:rPr>
        <w:pPrChange w:id="491" w:author="Duke Gledhill" w:date="2025-06-23T15:57:00Z" w16du:dateUtc="2025-06-23T14:57:00Z">
          <w:pPr/>
        </w:pPrChange>
      </w:pPr>
    </w:p>
    <w:p w14:paraId="2BEC693B" w14:textId="22106598" w:rsidR="005078BD" w:rsidDel="002252A8" w:rsidRDefault="00313594">
      <w:pPr>
        <w:keepNext/>
        <w:keepLines/>
        <w:spacing w:before="360" w:after="120"/>
        <w:outlineLvl w:val="1"/>
        <w:rPr>
          <w:del w:id="492" w:author="Duke Gledhill" w:date="2025-06-23T15:57:00Z" w16du:dateUtc="2025-06-23T14:57:00Z"/>
        </w:rPr>
        <w:pPrChange w:id="493" w:author="Duke Gledhill" w:date="2025-06-23T15:57:00Z" w16du:dateUtc="2025-06-23T14:57:00Z">
          <w:pPr/>
        </w:pPrChange>
      </w:pPr>
      <w:del w:id="494" w:author="Duke Gledhill" w:date="2025-06-23T15:57:00Z" w16du:dateUtc="2025-06-23T14:57:00Z">
        <w:r w:rsidDel="002252A8">
          <w:delText>In the Event Graph, drag our StaticMesh component into the blueprint canvas. Click and drag from the little blue reference pin and start typing SetRelativeLocationAndRotation…</w:delText>
        </w:r>
      </w:del>
    </w:p>
    <w:p w14:paraId="2BEC693C" w14:textId="6A1641B9" w:rsidR="005078BD" w:rsidDel="002252A8" w:rsidRDefault="005078BD">
      <w:pPr>
        <w:keepNext/>
        <w:keepLines/>
        <w:spacing w:before="360" w:after="120"/>
        <w:outlineLvl w:val="1"/>
        <w:rPr>
          <w:del w:id="495" w:author="Duke Gledhill" w:date="2025-06-23T15:57:00Z" w16du:dateUtc="2025-06-23T14:57:00Z"/>
        </w:rPr>
        <w:pPrChange w:id="496" w:author="Duke Gledhill" w:date="2025-06-23T15:57:00Z" w16du:dateUtc="2025-06-23T14:57:00Z">
          <w:pPr/>
        </w:pPrChange>
      </w:pPr>
    </w:p>
    <w:p w14:paraId="2BEC693D" w14:textId="7ADF1FC4" w:rsidR="005078BD" w:rsidDel="002252A8" w:rsidRDefault="00BB31E6">
      <w:pPr>
        <w:keepNext/>
        <w:keepLines/>
        <w:spacing w:before="360" w:after="120"/>
        <w:outlineLvl w:val="1"/>
        <w:rPr>
          <w:del w:id="497" w:author="Duke Gledhill" w:date="2025-06-23T15:57:00Z" w16du:dateUtc="2025-06-23T14:57:00Z"/>
        </w:rPr>
        <w:pPrChange w:id="498" w:author="Duke Gledhill" w:date="2025-06-23T15:57:00Z" w16du:dateUtc="2025-06-23T14:57:00Z">
          <w:pPr/>
        </w:pPrChange>
      </w:pPr>
      <w:del w:id="499" w:author="Duke Gledhill" w:date="2025-06-23T15:57:00Z" w16du:dateUtc="2025-06-23T14:57:00Z">
        <w:r w:rsidRPr="00BB31E6" w:rsidDel="002252A8">
          <w:rPr>
            <w:noProof/>
          </w:rPr>
          <w:drawing>
            <wp:inline distT="0" distB="0" distL="0" distR="0" wp14:anchorId="7E934BC8" wp14:editId="16093F5D">
              <wp:extent cx="6123940" cy="1786890"/>
              <wp:effectExtent l="0" t="0" r="0" b="3810"/>
              <wp:docPr id="33" name="Picture 33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, text, application&#10;&#10;Description automatically generated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17868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93E" w14:textId="5CD29AE9" w:rsidR="005078BD" w:rsidDel="002252A8" w:rsidRDefault="005078BD">
      <w:pPr>
        <w:keepNext/>
        <w:keepLines/>
        <w:spacing w:before="360" w:after="120"/>
        <w:outlineLvl w:val="1"/>
        <w:rPr>
          <w:del w:id="500" w:author="Duke Gledhill" w:date="2025-06-23T15:57:00Z" w16du:dateUtc="2025-06-23T14:57:00Z"/>
        </w:rPr>
        <w:pPrChange w:id="501" w:author="Duke Gledhill" w:date="2025-06-23T15:57:00Z" w16du:dateUtc="2025-06-23T14:57:00Z">
          <w:pPr/>
        </w:pPrChange>
      </w:pPr>
    </w:p>
    <w:p w14:paraId="2BEC693F" w14:textId="551AECE8" w:rsidR="005078BD" w:rsidDel="002252A8" w:rsidRDefault="00313594">
      <w:pPr>
        <w:keepNext/>
        <w:keepLines/>
        <w:spacing w:before="360" w:after="120"/>
        <w:outlineLvl w:val="1"/>
        <w:rPr>
          <w:del w:id="502" w:author="Duke Gledhill" w:date="2025-06-23T15:57:00Z" w16du:dateUtc="2025-06-23T14:57:00Z"/>
        </w:rPr>
        <w:pPrChange w:id="503" w:author="Duke Gledhill" w:date="2025-06-23T15:57:00Z" w16du:dateUtc="2025-06-23T14:57:00Z">
          <w:pPr/>
        </w:pPrChange>
      </w:pPr>
      <w:del w:id="504" w:author="Duke Gledhill" w:date="2025-06-23T15:57:00Z" w16du:dateUtc="2025-06-23T14:57:00Z">
        <w:r w:rsidDel="002252A8">
          <w:delText xml:space="preserve">We need to connect </w:delText>
        </w:r>
        <w:r w:rsidR="00262F5D" w:rsidDel="002252A8">
          <w:delText xml:space="preserve">the </w:delText>
        </w:r>
        <w:r w:rsidDel="002252A8">
          <w:delText>two float tracks with a vector and a rotator… but we can see from the colour of the pins that they don’t match…</w:delText>
        </w:r>
      </w:del>
    </w:p>
    <w:p w14:paraId="6D89E1FC" w14:textId="04FF6404" w:rsidR="00BB31E6" w:rsidDel="002252A8" w:rsidRDefault="00BB31E6">
      <w:pPr>
        <w:keepNext/>
        <w:keepLines/>
        <w:spacing w:before="360" w:after="120"/>
        <w:outlineLvl w:val="1"/>
        <w:rPr>
          <w:del w:id="505" w:author="Duke Gledhill" w:date="2025-06-23T15:57:00Z" w16du:dateUtc="2025-06-23T14:57:00Z"/>
        </w:rPr>
        <w:pPrChange w:id="506" w:author="Duke Gledhill" w:date="2025-06-23T15:57:00Z" w16du:dateUtc="2025-06-23T14:57:00Z">
          <w:pPr/>
        </w:pPrChange>
      </w:pPr>
    </w:p>
    <w:p w14:paraId="2BEC6940" w14:textId="5DB0AE64" w:rsidR="005078BD" w:rsidDel="002252A8" w:rsidRDefault="00BB31E6">
      <w:pPr>
        <w:keepNext/>
        <w:keepLines/>
        <w:spacing w:before="360" w:after="120"/>
        <w:outlineLvl w:val="1"/>
        <w:rPr>
          <w:del w:id="507" w:author="Duke Gledhill" w:date="2025-06-23T15:57:00Z" w16du:dateUtc="2025-06-23T14:57:00Z"/>
        </w:rPr>
        <w:pPrChange w:id="508" w:author="Duke Gledhill" w:date="2025-06-23T15:57:00Z" w16du:dateUtc="2025-06-23T14:57:00Z">
          <w:pPr/>
        </w:pPrChange>
      </w:pPr>
      <w:del w:id="509" w:author="Duke Gledhill" w:date="2025-06-23T15:57:00Z" w16du:dateUtc="2025-06-23T14:57:00Z">
        <w:r w:rsidDel="002252A8">
          <w:rPr>
            <w:noProof/>
          </w:rPr>
          <mc:AlternateContent>
            <mc:Choice Requires="wps">
              <w:drawing>
                <wp:anchor distT="0" distB="0" distL="114300" distR="114300" simplePos="0" relativeHeight="251694080" behindDoc="0" locked="0" layoutInCell="1" allowOverlap="1" wp14:anchorId="416BD660" wp14:editId="09B414BB">
                  <wp:simplePos x="0" y="0"/>
                  <wp:positionH relativeFrom="column">
                    <wp:posOffset>3092450</wp:posOffset>
                  </wp:positionH>
                  <wp:positionV relativeFrom="paragraph">
                    <wp:posOffset>1012825</wp:posOffset>
                  </wp:positionV>
                  <wp:extent cx="276046" cy="276046"/>
                  <wp:effectExtent l="0" t="0" r="10160" b="10160"/>
                  <wp:wrapNone/>
                  <wp:docPr id="16" name="&quot;Not Allowed&quot; Symbol 1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76046" cy="276046"/>
                          </a:xfrm>
                          <a:prstGeom prst="noSmoking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352DB3E4" id="_x0000_t57" coordsize="21600,21600" o:spt="57" adj="2700" path="m,10800qy10800,,21600,10800,10800,21600,,10800xar@0@0@16@16@12@14@15@13xar@0@0@16@16@13@15@14@12xe">
                  <v:stroke joinstyle="miter"/>
                  <v:formulas>
                    <v:f eqn="val #0"/>
                    <v:f eqn="prod @0 2 1"/>
                    <v:f eqn="sum 21600 0 @1"/>
                    <v:f eqn="prod @2 @2 1"/>
                    <v:f eqn="prod @0 @0 1"/>
                    <v:f eqn="sum @3 0 @4"/>
                    <v:f eqn="prod @5 1 8"/>
                    <v:f eqn="sqrt @6"/>
                    <v:f eqn="prod @4 1 8"/>
                    <v:f eqn="sqrt @8"/>
                    <v:f eqn="sum @7 @9 0"/>
                    <v:f eqn="sum @7 0 @9"/>
                    <v:f eqn="sum @10 10800 0"/>
                    <v:f eqn="sum 10800 0 @10"/>
                    <v:f eqn="sum @11 10800 0"/>
                    <v:f eqn="sum 10800 0 @11"/>
                    <v:f eqn="sum 21600 0 @0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7200"/>
                  </v:handles>
                </v:shapetype>
                <v:shape id="&quot;Not Allowed&quot; Symbol 16" o:spid="_x0000_s1026" type="#_x0000_t57" style="position:absolute;margin-left:243.5pt;margin-top:79.75pt;width:21.75pt;height:21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" adj="4050" fillcolor="#c0504d [3205]" strokecolor="#622423 [1605]" strokeweight="2pt"/>
              </w:pict>
            </mc:Fallback>
          </mc:AlternateContent>
        </w:r>
        <w:r w:rsidDel="002252A8">
          <w:rPr>
            <w:noProof/>
          </w:rPr>
          <mc:AlternateContent>
            <mc:Choice Requires="wps">
              <w:drawing>
                <wp:anchor distT="0" distB="0" distL="114300" distR="114300" simplePos="0" relativeHeight="251692032" behindDoc="0" locked="0" layoutInCell="1" allowOverlap="1" wp14:anchorId="6C3E435C" wp14:editId="2E5CAE2F">
                  <wp:simplePos x="0" y="0"/>
                  <wp:positionH relativeFrom="column">
                    <wp:posOffset>2752725</wp:posOffset>
                  </wp:positionH>
                  <wp:positionV relativeFrom="paragraph">
                    <wp:posOffset>764540</wp:posOffset>
                  </wp:positionV>
                  <wp:extent cx="276046" cy="276046"/>
                  <wp:effectExtent l="0" t="0" r="10160" b="10160"/>
                  <wp:wrapNone/>
                  <wp:docPr id="10" name="&quot;Not Allowed&quot; Symbol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76046" cy="276046"/>
                          </a:xfrm>
                          <a:prstGeom prst="noSmoking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5E84BAB6" id="&quot;Not Allowed&quot; Symbol 10" o:spid="_x0000_s1026" type="#_x0000_t57" style="position:absolute;margin-left:216.75pt;margin-top:60.2pt;width:21.75pt;height:21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" adj="4050" fillcolor="#c0504d [3205]" strokecolor="#622423 [1605]" strokeweight="2pt"/>
              </w:pict>
            </mc:Fallback>
          </mc:AlternateContent>
        </w:r>
        <w:r w:rsidDel="002252A8">
          <w:rPr>
            <w:noProof/>
          </w:rPr>
          <mc:AlternateContent>
            <mc:Choice Requires="wps">
              <w:drawing>
                <wp:anchor distT="0" distB="0" distL="114300" distR="114300" simplePos="0" relativeHeight="251691008" behindDoc="0" locked="0" layoutInCell="1" allowOverlap="1" wp14:anchorId="49327DEF" wp14:editId="069BFAE5">
                  <wp:simplePos x="0" y="0"/>
                  <wp:positionH relativeFrom="column">
                    <wp:posOffset>1995170</wp:posOffset>
                  </wp:positionH>
                  <wp:positionV relativeFrom="paragraph">
                    <wp:posOffset>1088390</wp:posOffset>
                  </wp:positionV>
                  <wp:extent cx="1876425" cy="45719"/>
                  <wp:effectExtent l="57150" t="76200" r="104775" b="126365"/>
                  <wp:wrapNone/>
                  <wp:docPr id="50" name="Straight Arrow Connector 5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1876425" cy="45719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7098DC7C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0" o:spid="_x0000_s1026" type="#_x0000_t32" style="position:absolute;margin-left:157.1pt;margin-top:85.7pt;width:147.75pt;height:3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" strokecolor="#c0504d [3205]" strokeweight="2pt">
                  <v:stroke startarrow="block" endarrow="block"/>
                  <v:shadow on="t" color="black" opacity="24903f" origin=",.5" offset="0,.55556mm"/>
                </v:shape>
              </w:pict>
            </mc:Fallback>
          </mc:AlternateContent>
        </w:r>
        <w:r w:rsidDel="002252A8">
          <w:rPr>
            <w:noProof/>
          </w:rPr>
          <mc:AlternateContent>
            <mc:Choice Requires="wps">
              <w:drawing>
                <wp:anchor distT="0" distB="0" distL="114300" distR="114300" simplePos="0" relativeHeight="251689984" behindDoc="0" locked="0" layoutInCell="1" allowOverlap="1" wp14:anchorId="60E87F1F" wp14:editId="2A6EBD41">
                  <wp:simplePos x="0" y="0"/>
                  <wp:positionH relativeFrom="column">
                    <wp:posOffset>1966596</wp:posOffset>
                  </wp:positionH>
                  <wp:positionV relativeFrom="paragraph">
                    <wp:posOffset>821690</wp:posOffset>
                  </wp:positionV>
                  <wp:extent cx="1962150" cy="104775"/>
                  <wp:effectExtent l="57150" t="57150" r="38100" b="123825"/>
                  <wp:wrapNone/>
                  <wp:docPr id="49" name="Straight Arrow Connector 4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1962150" cy="10477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5E0F81A" id="Straight Arrow Connector 49" o:spid="_x0000_s1026" type="#_x0000_t32" style="position:absolute;margin-left:154.85pt;margin-top:64.7pt;width:154.5pt;height:8.2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" strokecolor="#c0504d [3205]" strokeweight="2pt">
                  <v:stroke startarrow="block" endarrow="block"/>
                  <v:shadow on="t" color="black" opacity="24903f" origin=",.5" offset="0,.55556mm"/>
                </v:shape>
              </w:pict>
            </mc:Fallback>
          </mc:AlternateContent>
        </w:r>
        <w:r w:rsidRPr="00BB31E6" w:rsidDel="002252A8">
          <w:rPr>
            <w:noProof/>
          </w:rPr>
          <w:drawing>
            <wp:inline distT="0" distB="0" distL="0" distR="0" wp14:anchorId="0C65B0D4" wp14:editId="0791900A">
              <wp:extent cx="6123940" cy="1849755"/>
              <wp:effectExtent l="0" t="0" r="0" b="0"/>
              <wp:docPr id="39" name="Picture 39" descr="A screenshot of a computer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Picture 39" descr="A screenshot of a computer&#10;&#10;Description automatically generated with medium confidence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1849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EC6941" w14:textId="5E1F154F" w:rsidR="005078BD" w:rsidDel="002252A8" w:rsidRDefault="005078BD">
      <w:pPr>
        <w:keepNext/>
        <w:keepLines/>
        <w:spacing w:before="360" w:after="120"/>
        <w:outlineLvl w:val="1"/>
        <w:rPr>
          <w:del w:id="510" w:author="Duke Gledhill" w:date="2025-06-23T15:57:00Z" w16du:dateUtc="2025-06-23T14:57:00Z"/>
        </w:rPr>
        <w:pPrChange w:id="511" w:author="Duke Gledhill" w:date="2025-06-23T15:57:00Z" w16du:dateUtc="2025-06-23T14:57:00Z">
          <w:pPr/>
        </w:pPrChange>
      </w:pPr>
    </w:p>
    <w:p w14:paraId="2BEC6942" w14:textId="69814F83" w:rsidR="005078BD" w:rsidDel="002252A8" w:rsidRDefault="005078BD">
      <w:pPr>
        <w:keepNext/>
        <w:keepLines/>
        <w:spacing w:before="360" w:after="120"/>
        <w:outlineLvl w:val="1"/>
        <w:rPr>
          <w:del w:id="512" w:author="Duke Gledhill" w:date="2025-06-23T15:57:00Z" w16du:dateUtc="2025-06-23T14:57:00Z"/>
        </w:rPr>
        <w:pPrChange w:id="513" w:author="Duke Gledhill" w:date="2025-06-23T15:57:00Z" w16du:dateUtc="2025-06-23T14:57:00Z">
          <w:pPr/>
        </w:pPrChange>
      </w:pPr>
    </w:p>
    <w:p w14:paraId="2BEC6943" w14:textId="20D4504C" w:rsidR="005078BD" w:rsidDel="002252A8" w:rsidRDefault="005078BD">
      <w:pPr>
        <w:keepNext/>
        <w:keepLines/>
        <w:spacing w:before="360" w:after="120"/>
        <w:outlineLvl w:val="1"/>
        <w:rPr>
          <w:del w:id="514" w:author="Duke Gledhill" w:date="2025-06-23T15:57:00Z" w16du:dateUtc="2025-06-23T14:57:00Z"/>
        </w:rPr>
        <w:pPrChange w:id="515" w:author="Duke Gledhill" w:date="2025-06-23T15:57:00Z" w16du:dateUtc="2025-06-23T14:57:00Z">
          <w:pPr/>
        </w:pPrChange>
      </w:pPr>
    </w:p>
    <w:p w14:paraId="2BEC6944" w14:textId="0C19492E" w:rsidR="005078BD" w:rsidDel="002252A8" w:rsidRDefault="005078BD">
      <w:pPr>
        <w:keepNext/>
        <w:keepLines/>
        <w:spacing w:before="360" w:after="120"/>
        <w:outlineLvl w:val="1"/>
        <w:rPr>
          <w:del w:id="516" w:author="Duke Gledhill" w:date="2025-06-23T15:57:00Z" w16du:dateUtc="2025-06-23T14:57:00Z"/>
        </w:rPr>
        <w:pPrChange w:id="517" w:author="Duke Gledhill" w:date="2025-06-23T15:57:00Z" w16du:dateUtc="2025-06-23T14:57:00Z">
          <w:pPr/>
        </w:pPrChange>
      </w:pPr>
    </w:p>
    <w:p w14:paraId="2BEC6945" w14:textId="41192DD2" w:rsidR="005078BD" w:rsidDel="002252A8" w:rsidRDefault="005078BD">
      <w:pPr>
        <w:keepNext/>
        <w:keepLines/>
        <w:spacing w:before="360" w:after="120"/>
        <w:outlineLvl w:val="1"/>
        <w:rPr>
          <w:del w:id="518" w:author="Duke Gledhill" w:date="2025-06-23T15:57:00Z" w16du:dateUtc="2025-06-23T14:57:00Z"/>
        </w:rPr>
        <w:pPrChange w:id="519" w:author="Duke Gledhill" w:date="2025-06-23T15:57:00Z" w16du:dateUtc="2025-06-23T14:57:00Z">
          <w:pPr/>
        </w:pPrChange>
      </w:pPr>
    </w:p>
    <w:p w14:paraId="2BEC6946" w14:textId="573A2EA4" w:rsidR="005078BD" w:rsidDel="002252A8" w:rsidRDefault="00BB31E6">
      <w:pPr>
        <w:keepNext/>
        <w:keepLines/>
        <w:spacing w:before="360" w:after="120"/>
        <w:outlineLvl w:val="1"/>
        <w:rPr>
          <w:del w:id="520" w:author="Duke Gledhill" w:date="2025-06-23T15:57:00Z" w16du:dateUtc="2025-06-23T14:57:00Z"/>
        </w:rPr>
        <w:pPrChange w:id="521" w:author="Duke Gledhill" w:date="2025-06-23T15:57:00Z" w16du:dateUtc="2025-06-23T14:57:00Z">
          <w:pPr/>
        </w:pPrChange>
      </w:pPr>
      <w:del w:id="522" w:author="Duke Gledhill" w:date="2025-06-23T15:57:00Z" w16du:dateUtc="2025-06-23T14:57:00Z">
        <w:r w:rsidRPr="00BB31E6" w:rsidDel="002252A8">
          <w:rPr>
            <w:noProof/>
          </w:rPr>
          <w:drawing>
            <wp:anchor distT="0" distB="0" distL="114300" distR="114300" simplePos="0" relativeHeight="251698176" behindDoc="1" locked="0" layoutInCell="1" allowOverlap="1" wp14:anchorId="132A61F1" wp14:editId="67676B67">
              <wp:simplePos x="0" y="0"/>
              <wp:positionH relativeFrom="margin">
                <wp:posOffset>3429000</wp:posOffset>
              </wp:positionH>
              <wp:positionV relativeFrom="paragraph">
                <wp:posOffset>0</wp:posOffset>
              </wp:positionV>
              <wp:extent cx="2653030" cy="2162175"/>
              <wp:effectExtent l="0" t="0" r="0" b="9525"/>
              <wp:wrapTight wrapText="bothSides">
                <wp:wrapPolygon edited="0">
                  <wp:start x="0" y="0"/>
                  <wp:lineTo x="0" y="21505"/>
                  <wp:lineTo x="21404" y="21505"/>
                  <wp:lineTo x="21404" y="0"/>
                  <wp:lineTo x="0" y="0"/>
                </wp:wrapPolygon>
              </wp:wrapTight>
              <wp:docPr id="41" name="Picture 41" descr="A screenshot of a computer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1" name="Picture 41" descr="A screenshot of a computer&#10;&#10;Description automatically generated with medium confidence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53030" cy="2162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14:paraId="2BEC6947" w14:textId="54BBAFE2" w:rsidR="005078BD" w:rsidDel="002252A8" w:rsidRDefault="00313594">
      <w:pPr>
        <w:keepNext/>
        <w:keepLines/>
        <w:spacing w:before="360" w:after="120"/>
        <w:outlineLvl w:val="1"/>
        <w:rPr>
          <w:del w:id="523" w:author="Duke Gledhill" w:date="2025-06-23T15:57:00Z" w16du:dateUtc="2025-06-23T14:57:00Z"/>
        </w:rPr>
        <w:pPrChange w:id="524" w:author="Duke Gledhill" w:date="2025-06-23T15:57:00Z" w16du:dateUtc="2025-06-23T14:57:00Z">
          <w:pPr/>
        </w:pPrChange>
      </w:pPr>
      <w:del w:id="525" w:author="Duke Gledhill" w:date="2025-06-23T15:57:00Z" w16du:dateUtc="2025-06-23T14:57:00Z">
        <w:r w:rsidDel="002252A8">
          <w:delText>We have two options, we could make a new vector for location and new rotator for rotation using our floats, or for speed and simplicity, just right click the vector and rotation pins and choose “Split Struct Pin”</w:delText>
        </w:r>
      </w:del>
    </w:p>
    <w:p w14:paraId="2BEC6948" w14:textId="3F576564" w:rsidR="005078BD" w:rsidDel="002252A8" w:rsidRDefault="005078BD">
      <w:pPr>
        <w:keepNext/>
        <w:keepLines/>
        <w:spacing w:before="360" w:after="120"/>
        <w:outlineLvl w:val="1"/>
        <w:rPr>
          <w:del w:id="526" w:author="Duke Gledhill" w:date="2025-06-23T15:57:00Z" w16du:dateUtc="2025-06-23T14:57:00Z"/>
        </w:rPr>
        <w:pPrChange w:id="527" w:author="Duke Gledhill" w:date="2025-06-23T15:57:00Z" w16du:dateUtc="2025-06-23T14:57:00Z">
          <w:pPr/>
        </w:pPrChange>
      </w:pPr>
    </w:p>
    <w:p w14:paraId="2BEC694B" w14:textId="08286DB6" w:rsidR="005078BD" w:rsidDel="002252A8" w:rsidRDefault="00313594">
      <w:pPr>
        <w:keepNext/>
        <w:keepLines/>
        <w:spacing w:before="360" w:after="120"/>
        <w:outlineLvl w:val="1"/>
        <w:rPr>
          <w:del w:id="528" w:author="Duke Gledhill" w:date="2025-06-23T15:57:00Z" w16du:dateUtc="2025-06-23T14:57:00Z"/>
        </w:rPr>
        <w:pPrChange w:id="529" w:author="Duke Gledhill" w:date="2025-06-23T15:57:00Z" w16du:dateUtc="2025-06-23T14:57:00Z">
          <w:pPr/>
        </w:pPrChange>
      </w:pPr>
      <w:del w:id="530" w:author="Duke Gledhill" w:date="2025-06-23T15:57:00Z" w16du:dateUtc="2025-06-23T14:57:00Z">
        <w:r w:rsidDel="002252A8">
          <w:delText>This breaks the pins into the</w:delText>
        </w:r>
        <w:r w:rsidR="008851BE" w:rsidDel="002252A8">
          <w:delText xml:space="preserve"> variables used to build the structs</w:delText>
        </w:r>
        <w:r w:rsidDel="002252A8">
          <w:delText>, and both vectors and rotators are made from floats, so the resulting pins are now much more friendly to our float tracks coming from our timeline.</w:delText>
        </w:r>
      </w:del>
    </w:p>
    <w:p w14:paraId="7C44A4A6" w14:textId="12059418" w:rsidR="003A180D" w:rsidDel="002252A8" w:rsidRDefault="003A180D">
      <w:pPr>
        <w:keepNext/>
        <w:keepLines/>
        <w:spacing w:before="360" w:after="120"/>
        <w:outlineLvl w:val="1"/>
        <w:rPr>
          <w:del w:id="531" w:author="Duke Gledhill" w:date="2025-06-23T15:57:00Z" w16du:dateUtc="2025-06-23T14:57:00Z"/>
        </w:rPr>
        <w:pPrChange w:id="532" w:author="Duke Gledhill" w:date="2025-06-23T15:57:00Z" w16du:dateUtc="2025-06-23T14:57:00Z">
          <w:pPr/>
        </w:pPrChange>
      </w:pPr>
    </w:p>
    <w:p w14:paraId="6FB4CBA6" w14:textId="7B0F204D" w:rsidR="00EC77FB" w:rsidDel="002252A8" w:rsidRDefault="00EC77FB">
      <w:pPr>
        <w:keepNext/>
        <w:keepLines/>
        <w:spacing w:before="360" w:after="120"/>
        <w:outlineLvl w:val="1"/>
        <w:rPr>
          <w:del w:id="533" w:author="Duke Gledhill" w:date="2025-06-23T15:57:00Z" w16du:dateUtc="2025-06-23T14:57:00Z"/>
        </w:rPr>
        <w:pPrChange w:id="534" w:author="Duke Gledhill" w:date="2025-06-23T15:57:00Z" w16du:dateUtc="2025-06-23T14:57:00Z">
          <w:pPr/>
        </w:pPrChange>
      </w:pPr>
    </w:p>
    <w:p w14:paraId="3757799E" w14:textId="7405B6A4" w:rsidR="00EC77FB" w:rsidDel="002252A8" w:rsidRDefault="00EC77FB">
      <w:pPr>
        <w:keepNext/>
        <w:keepLines/>
        <w:spacing w:before="360" w:after="120"/>
        <w:outlineLvl w:val="1"/>
        <w:rPr>
          <w:del w:id="535" w:author="Duke Gledhill" w:date="2025-06-23T15:57:00Z" w16du:dateUtc="2025-06-23T14:57:00Z"/>
        </w:rPr>
        <w:pPrChange w:id="536" w:author="Duke Gledhill" w:date="2025-06-23T15:57:00Z" w16du:dateUtc="2025-06-23T14:57:00Z">
          <w:pPr/>
        </w:pPrChange>
      </w:pPr>
      <w:del w:id="537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72576" behindDoc="1" locked="0" layoutInCell="1" hidden="0" allowOverlap="1" wp14:anchorId="2BEC69FB" wp14:editId="3082FC94">
              <wp:simplePos x="0" y="0"/>
              <wp:positionH relativeFrom="margin">
                <wp:posOffset>384175</wp:posOffset>
              </wp:positionH>
              <wp:positionV relativeFrom="paragraph">
                <wp:posOffset>116840</wp:posOffset>
              </wp:positionV>
              <wp:extent cx="4780915" cy="3191510"/>
              <wp:effectExtent l="0" t="0" r="635" b="8890"/>
              <wp:wrapTight wrapText="bothSides">
                <wp:wrapPolygon edited="0">
                  <wp:start x="0" y="0"/>
                  <wp:lineTo x="0" y="21531"/>
                  <wp:lineTo x="21517" y="21531"/>
                  <wp:lineTo x="21517" y="0"/>
                  <wp:lineTo x="0" y="0"/>
                </wp:wrapPolygon>
              </wp:wrapTight>
              <wp:docPr id="25" name="image2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5.png"/>
                      <pic:cNvPicPr preferRelativeResize="0"/>
                    </pic:nvPicPr>
                    <pic:blipFill>
                      <a:blip r:embed="rId2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80915" cy="31915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14:paraId="310671BE" w14:textId="1A3C9CA7" w:rsidR="00EC77FB" w:rsidDel="002252A8" w:rsidRDefault="00EC77FB">
      <w:pPr>
        <w:keepNext/>
        <w:keepLines/>
        <w:spacing w:before="360" w:after="120"/>
        <w:outlineLvl w:val="1"/>
        <w:rPr>
          <w:del w:id="538" w:author="Duke Gledhill" w:date="2025-06-23T15:57:00Z" w16du:dateUtc="2025-06-23T14:57:00Z"/>
        </w:rPr>
        <w:pPrChange w:id="539" w:author="Duke Gledhill" w:date="2025-06-23T15:57:00Z" w16du:dateUtc="2025-06-23T14:57:00Z">
          <w:pPr/>
        </w:pPrChange>
      </w:pPr>
    </w:p>
    <w:p w14:paraId="2540C7DA" w14:textId="22527BE0" w:rsidR="00EC77FB" w:rsidDel="002252A8" w:rsidRDefault="00EC77FB">
      <w:pPr>
        <w:keepNext/>
        <w:keepLines/>
        <w:spacing w:before="360" w:after="120"/>
        <w:outlineLvl w:val="1"/>
        <w:rPr>
          <w:del w:id="540" w:author="Duke Gledhill" w:date="2025-06-23T15:57:00Z" w16du:dateUtc="2025-06-23T14:57:00Z"/>
        </w:rPr>
        <w:pPrChange w:id="541" w:author="Duke Gledhill" w:date="2025-06-23T15:57:00Z" w16du:dateUtc="2025-06-23T14:57:00Z">
          <w:pPr/>
        </w:pPrChange>
      </w:pPr>
    </w:p>
    <w:p w14:paraId="04BB457F" w14:textId="5167059C" w:rsidR="00EC77FB" w:rsidDel="002252A8" w:rsidRDefault="00EC77FB">
      <w:pPr>
        <w:keepNext/>
        <w:keepLines/>
        <w:spacing w:before="360" w:after="120"/>
        <w:outlineLvl w:val="1"/>
        <w:rPr>
          <w:del w:id="542" w:author="Duke Gledhill" w:date="2025-06-23T15:57:00Z" w16du:dateUtc="2025-06-23T14:57:00Z"/>
        </w:rPr>
        <w:pPrChange w:id="543" w:author="Duke Gledhill" w:date="2025-06-23T15:57:00Z" w16du:dateUtc="2025-06-23T14:57:00Z">
          <w:pPr/>
        </w:pPrChange>
      </w:pPr>
    </w:p>
    <w:p w14:paraId="3A9E9993" w14:textId="784F0537" w:rsidR="00EC77FB" w:rsidDel="002252A8" w:rsidRDefault="00EC77FB">
      <w:pPr>
        <w:keepNext/>
        <w:keepLines/>
        <w:spacing w:before="360" w:after="120"/>
        <w:outlineLvl w:val="1"/>
        <w:rPr>
          <w:del w:id="544" w:author="Duke Gledhill" w:date="2025-06-23T15:57:00Z" w16du:dateUtc="2025-06-23T14:57:00Z"/>
        </w:rPr>
        <w:pPrChange w:id="545" w:author="Duke Gledhill" w:date="2025-06-23T15:57:00Z" w16du:dateUtc="2025-06-23T14:57:00Z">
          <w:pPr/>
        </w:pPrChange>
      </w:pPr>
    </w:p>
    <w:p w14:paraId="65C8DB0B" w14:textId="0A87FD21" w:rsidR="00EC77FB" w:rsidDel="002252A8" w:rsidRDefault="00EC77FB">
      <w:pPr>
        <w:keepNext/>
        <w:keepLines/>
        <w:spacing w:before="360" w:after="120"/>
        <w:outlineLvl w:val="1"/>
        <w:rPr>
          <w:del w:id="546" w:author="Duke Gledhill" w:date="2025-06-23T15:57:00Z" w16du:dateUtc="2025-06-23T14:57:00Z"/>
        </w:rPr>
        <w:pPrChange w:id="547" w:author="Duke Gledhill" w:date="2025-06-23T15:57:00Z" w16du:dateUtc="2025-06-23T14:57:00Z">
          <w:pPr/>
        </w:pPrChange>
      </w:pPr>
    </w:p>
    <w:p w14:paraId="3140674F" w14:textId="1E068EEA" w:rsidR="00EC77FB" w:rsidDel="002252A8" w:rsidRDefault="00EC77FB">
      <w:pPr>
        <w:keepNext/>
        <w:keepLines/>
        <w:spacing w:before="360" w:after="120"/>
        <w:outlineLvl w:val="1"/>
        <w:rPr>
          <w:del w:id="548" w:author="Duke Gledhill" w:date="2025-06-23T15:57:00Z" w16du:dateUtc="2025-06-23T14:57:00Z"/>
        </w:rPr>
        <w:pPrChange w:id="549" w:author="Duke Gledhill" w:date="2025-06-23T15:57:00Z" w16du:dateUtc="2025-06-23T14:57:00Z">
          <w:pPr/>
        </w:pPrChange>
      </w:pPr>
    </w:p>
    <w:p w14:paraId="2D8A922B" w14:textId="7CA57C1F" w:rsidR="00EC77FB" w:rsidDel="002252A8" w:rsidRDefault="00EC77FB">
      <w:pPr>
        <w:keepNext/>
        <w:keepLines/>
        <w:spacing w:before="360" w:after="120"/>
        <w:outlineLvl w:val="1"/>
        <w:rPr>
          <w:del w:id="550" w:author="Duke Gledhill" w:date="2025-06-23T15:57:00Z" w16du:dateUtc="2025-06-23T14:57:00Z"/>
        </w:rPr>
        <w:pPrChange w:id="551" w:author="Duke Gledhill" w:date="2025-06-23T15:57:00Z" w16du:dateUtc="2025-06-23T14:57:00Z">
          <w:pPr/>
        </w:pPrChange>
      </w:pPr>
    </w:p>
    <w:p w14:paraId="4A977006" w14:textId="7397BEA6" w:rsidR="00EC77FB" w:rsidDel="002252A8" w:rsidRDefault="00EC77FB">
      <w:pPr>
        <w:keepNext/>
        <w:keepLines/>
        <w:spacing w:before="360" w:after="120"/>
        <w:outlineLvl w:val="1"/>
        <w:rPr>
          <w:del w:id="552" w:author="Duke Gledhill" w:date="2025-06-23T15:57:00Z" w16du:dateUtc="2025-06-23T14:57:00Z"/>
        </w:rPr>
        <w:pPrChange w:id="553" w:author="Duke Gledhill" w:date="2025-06-23T15:57:00Z" w16du:dateUtc="2025-06-23T14:57:00Z">
          <w:pPr/>
        </w:pPrChange>
      </w:pPr>
    </w:p>
    <w:p w14:paraId="68400031" w14:textId="1F79DD38" w:rsidR="00EC77FB" w:rsidDel="002252A8" w:rsidRDefault="00EC77FB">
      <w:pPr>
        <w:keepNext/>
        <w:keepLines/>
        <w:spacing w:before="360" w:after="120"/>
        <w:outlineLvl w:val="1"/>
        <w:rPr>
          <w:del w:id="554" w:author="Duke Gledhill" w:date="2025-06-23T15:57:00Z" w16du:dateUtc="2025-06-23T14:57:00Z"/>
        </w:rPr>
        <w:pPrChange w:id="555" w:author="Duke Gledhill" w:date="2025-06-23T15:57:00Z" w16du:dateUtc="2025-06-23T14:57:00Z">
          <w:pPr/>
        </w:pPrChange>
      </w:pPr>
    </w:p>
    <w:p w14:paraId="104275BB" w14:textId="21286B03" w:rsidR="00EC77FB" w:rsidDel="002252A8" w:rsidRDefault="00EC77FB">
      <w:pPr>
        <w:keepNext/>
        <w:keepLines/>
        <w:spacing w:before="360" w:after="120"/>
        <w:outlineLvl w:val="1"/>
        <w:rPr>
          <w:del w:id="556" w:author="Duke Gledhill" w:date="2025-06-23T15:57:00Z" w16du:dateUtc="2025-06-23T14:57:00Z"/>
        </w:rPr>
        <w:pPrChange w:id="557" w:author="Duke Gledhill" w:date="2025-06-23T15:57:00Z" w16du:dateUtc="2025-06-23T14:57:00Z">
          <w:pPr/>
        </w:pPrChange>
      </w:pPr>
    </w:p>
    <w:p w14:paraId="224EB271" w14:textId="269E1860" w:rsidR="00EC77FB" w:rsidDel="002252A8" w:rsidRDefault="00EC77FB">
      <w:pPr>
        <w:keepNext/>
        <w:keepLines/>
        <w:spacing w:before="360" w:after="120"/>
        <w:outlineLvl w:val="1"/>
        <w:rPr>
          <w:del w:id="558" w:author="Duke Gledhill" w:date="2025-06-23T15:57:00Z" w16du:dateUtc="2025-06-23T14:57:00Z"/>
        </w:rPr>
        <w:pPrChange w:id="559" w:author="Duke Gledhill" w:date="2025-06-23T15:57:00Z" w16du:dateUtc="2025-06-23T14:57:00Z">
          <w:pPr/>
        </w:pPrChange>
      </w:pPr>
    </w:p>
    <w:p w14:paraId="34C54A74" w14:textId="1A19DCE4" w:rsidR="00EC77FB" w:rsidDel="002252A8" w:rsidRDefault="00EC77FB">
      <w:pPr>
        <w:keepNext/>
        <w:keepLines/>
        <w:spacing w:before="360" w:after="120"/>
        <w:outlineLvl w:val="1"/>
        <w:rPr>
          <w:del w:id="560" w:author="Duke Gledhill" w:date="2025-06-23T15:57:00Z" w16du:dateUtc="2025-06-23T14:57:00Z"/>
        </w:rPr>
        <w:pPrChange w:id="561" w:author="Duke Gledhill" w:date="2025-06-23T15:57:00Z" w16du:dateUtc="2025-06-23T14:57:00Z">
          <w:pPr/>
        </w:pPrChange>
      </w:pPr>
    </w:p>
    <w:p w14:paraId="3D9E81AF" w14:textId="6D3BCB47" w:rsidR="00EC77FB" w:rsidDel="002252A8" w:rsidRDefault="00EC77FB">
      <w:pPr>
        <w:keepNext/>
        <w:keepLines/>
        <w:spacing w:before="360" w:after="120"/>
        <w:outlineLvl w:val="1"/>
        <w:rPr>
          <w:del w:id="562" w:author="Duke Gledhill" w:date="2025-06-23T15:57:00Z" w16du:dateUtc="2025-06-23T14:57:00Z"/>
        </w:rPr>
        <w:pPrChange w:id="563" w:author="Duke Gledhill" w:date="2025-06-23T15:57:00Z" w16du:dateUtc="2025-06-23T14:57:00Z">
          <w:pPr/>
        </w:pPrChange>
      </w:pPr>
    </w:p>
    <w:p w14:paraId="47AC9FFC" w14:textId="29F24254" w:rsidR="00EC77FB" w:rsidDel="002252A8" w:rsidRDefault="00EC77FB">
      <w:pPr>
        <w:keepNext/>
        <w:keepLines/>
        <w:spacing w:before="360" w:after="120"/>
        <w:outlineLvl w:val="1"/>
        <w:rPr>
          <w:del w:id="564" w:author="Duke Gledhill" w:date="2025-06-23T15:57:00Z" w16du:dateUtc="2025-06-23T14:57:00Z"/>
        </w:rPr>
        <w:pPrChange w:id="565" w:author="Duke Gledhill" w:date="2025-06-23T15:57:00Z" w16du:dateUtc="2025-06-23T14:57:00Z">
          <w:pPr/>
        </w:pPrChange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76"/>
        <w:gridCol w:w="3668"/>
      </w:tblGrid>
      <w:tr w:rsidR="003A180D" w:rsidDel="002252A8" w14:paraId="4154A430" w14:textId="178F6456" w:rsidTr="003A180D">
        <w:trPr>
          <w:del w:id="566" w:author="Duke Gledhill" w:date="2025-06-23T15:57:00Z"/>
        </w:trPr>
        <w:tc>
          <w:tcPr>
            <w:tcW w:w="4817" w:type="dxa"/>
          </w:tcPr>
          <w:p w14:paraId="7753209A" w14:textId="12413B02" w:rsidR="003A180D" w:rsidDel="002252A8" w:rsidRDefault="003A180D">
            <w:pPr>
              <w:keepNext/>
              <w:keepLines/>
              <w:spacing w:before="360" w:after="120"/>
              <w:outlineLvl w:val="1"/>
              <w:rPr>
                <w:del w:id="567" w:author="Duke Gledhill" w:date="2025-06-23T15:57:00Z" w16du:dateUtc="2025-06-23T14:57:00Z"/>
              </w:rPr>
              <w:pPrChange w:id="568" w:author="Duke Gledhill" w:date="2025-06-23T15:57:00Z" w16du:dateUtc="2025-06-23T14:57:00Z">
                <w:pPr/>
              </w:pPrChange>
            </w:pPr>
            <w:del w:id="569" w:author="Duke Gledhill" w:date="2025-06-23T15:57:00Z" w16du:dateUtc="2025-06-23T14:57:00Z">
              <w:r w:rsidDel="002252A8">
                <w:rPr>
                  <w:noProof/>
                </w:rPr>
                <w:drawing>
                  <wp:inline distT="0" distB="0" distL="0" distR="0" wp14:anchorId="292925A3" wp14:editId="22A4D2B3">
                    <wp:extent cx="3655060" cy="2328545"/>
                    <wp:effectExtent l="0" t="0" r="2540" b="0"/>
                    <wp:docPr id="35" name="image32.png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32.png"/>
                            <pic:cNvPicPr preferRelativeResize="0"/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5060" cy="232854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817" w:type="dxa"/>
          </w:tcPr>
          <w:p w14:paraId="4B16B618" w14:textId="6179C535" w:rsidR="003A180D" w:rsidDel="002252A8" w:rsidRDefault="003A180D">
            <w:pPr>
              <w:keepNext/>
              <w:keepLines/>
              <w:spacing w:before="360" w:after="120"/>
              <w:outlineLvl w:val="1"/>
              <w:rPr>
                <w:del w:id="570" w:author="Duke Gledhill" w:date="2025-06-23T15:57:00Z" w16du:dateUtc="2025-06-23T14:57:00Z"/>
              </w:rPr>
              <w:pPrChange w:id="571" w:author="Duke Gledhill" w:date="2025-06-23T15:57:00Z" w16du:dateUtc="2025-06-23T14:57:00Z">
                <w:pPr/>
              </w:pPrChange>
            </w:pPr>
            <w:del w:id="572" w:author="Duke Gledhill" w:date="2025-06-23T15:57:00Z" w16du:dateUtc="2025-06-23T14:57:00Z">
              <w:r w:rsidDel="002252A8">
                <w:delText>We know from the viewport that the side-to-side direction is X and I would hope most would recognise the terms roll, pitch and yaw. So let’s connect up the movement and rotation pins to create our first testable bit of script…</w:delText>
              </w:r>
            </w:del>
          </w:p>
        </w:tc>
      </w:tr>
    </w:tbl>
    <w:p w14:paraId="7508C121" w14:textId="77777777" w:rsidR="003D414B" w:rsidRDefault="003D414B" w:rsidP="002252A8">
      <w:pPr>
        <w:keepNext/>
        <w:keepLines/>
        <w:spacing w:before="360" w:after="120"/>
        <w:outlineLvl w:val="1"/>
        <w:rPr>
          <w:ins w:id="573" w:author="Duke Gledhill" w:date="2025-06-23T16:18:00Z" w16du:dateUtc="2025-06-23T15:18:00Z"/>
        </w:rPr>
      </w:pPr>
    </w:p>
    <w:p w14:paraId="69481962" w14:textId="52D821EF" w:rsidR="003A180D" w:rsidDel="00CE49F4" w:rsidRDefault="00C814C5" w:rsidP="002252A8">
      <w:pPr>
        <w:keepNext/>
        <w:keepLines/>
        <w:spacing w:before="360" w:after="120"/>
        <w:outlineLvl w:val="1"/>
        <w:rPr>
          <w:del w:id="574" w:author="Duke Gledhill" w:date="2025-06-23T15:57:00Z" w16du:dateUtc="2025-06-23T14:57:00Z"/>
        </w:rPr>
      </w:pPr>
      <w:ins w:id="575" w:author="Duke Gledhill" w:date="2025-06-23T16:16:00Z" w16du:dateUtc="2025-06-23T15:16:00Z">
        <w:r>
          <w:t>In the meshe</w:t>
        </w:r>
      </w:ins>
      <w:ins w:id="576" w:author="Duke Gledhill" w:date="2025-06-23T16:18:00Z" w16du:dateUtc="2025-06-23T15:18:00Z">
        <w:r w:rsidR="00CE49F4">
          <w:t>s</w:t>
        </w:r>
        <w:r w:rsidR="003D414B">
          <w:t xml:space="preserve"> subfo</w:t>
        </w:r>
      </w:ins>
      <w:ins w:id="577" w:author="Duke Gledhill" w:date="2025-06-23T16:16:00Z" w16du:dateUtc="2025-06-23T15:16:00Z">
        <w:r>
          <w:t>lder,</w:t>
        </w:r>
      </w:ins>
      <w:ins w:id="578" w:author="Duke Gledhill" w:date="2025-06-23T16:17:00Z" w16du:dateUtc="2025-06-23T15:17:00Z">
        <w:r w:rsidR="00CE49F4">
          <w:t xml:space="preserve"> </w:t>
        </w:r>
      </w:ins>
      <w:ins w:id="579" w:author="Duke Gledhill" w:date="2025-06-23T16:16:00Z" w16du:dateUtc="2025-06-23T15:16:00Z">
        <w:r>
          <w:t>you will see</w:t>
        </w:r>
        <w:r w:rsidR="00E2435C">
          <w:t xml:space="preserve"> s</w:t>
        </w:r>
      </w:ins>
      <w:ins w:id="580" w:author="Duke Gledhill" w:date="2025-06-23T16:17:00Z" w16du:dateUtc="2025-06-23T15:17:00Z">
        <w:r w:rsidR="00E2435C">
          <w:t>everal files (note the excellent naming convention!)</w:t>
        </w:r>
        <w:r w:rsidR="00CE49F4">
          <w:t xml:space="preserve"> – we are interested today in the skeletal mesh</w:t>
        </w:r>
      </w:ins>
    </w:p>
    <w:p w14:paraId="41EB40FF" w14:textId="77777777" w:rsidR="00CE49F4" w:rsidRDefault="00CE49F4" w:rsidP="002252A8">
      <w:pPr>
        <w:keepNext/>
        <w:keepLines/>
        <w:spacing w:before="360" w:after="120"/>
        <w:outlineLvl w:val="1"/>
        <w:rPr>
          <w:ins w:id="581" w:author="Duke Gledhill" w:date="2025-06-23T16:17:00Z" w16du:dateUtc="2025-06-23T15:17:00Z"/>
        </w:rPr>
      </w:pPr>
    </w:p>
    <w:p w14:paraId="547FCFB3" w14:textId="6F008973" w:rsidR="00CE49F4" w:rsidRDefault="00CE49F4">
      <w:pPr>
        <w:keepNext/>
        <w:keepLines/>
        <w:spacing w:before="360" w:after="120"/>
        <w:outlineLvl w:val="1"/>
        <w:rPr>
          <w:ins w:id="582" w:author="Duke Gledhill" w:date="2025-06-23T16:17:00Z" w16du:dateUtc="2025-06-23T15:17:00Z"/>
        </w:rPr>
        <w:pPrChange w:id="583" w:author="Duke Gledhill" w:date="2025-06-23T15:57:00Z" w16du:dateUtc="2025-06-23T14:57:00Z">
          <w:pPr/>
        </w:pPrChange>
      </w:pPr>
      <w:ins w:id="584" w:author="Duke Gledhill" w:date="2025-06-23T16:17:00Z" w16du:dateUtc="2025-06-23T15:17:00Z">
        <w:r w:rsidRPr="00CE49F4">
          <w:rPr>
            <w:noProof/>
          </w:rPr>
          <w:drawing>
            <wp:inline distT="0" distB="0" distL="0" distR="0" wp14:anchorId="02A5FB37" wp14:editId="7EB84A08">
              <wp:extent cx="6123940" cy="1946910"/>
              <wp:effectExtent l="0" t="0" r="0" b="0"/>
              <wp:docPr id="1822864960" name="Picture 1" descr="Screens screenshot of a video gam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22864960" name="Picture 1" descr="Screens screenshot of a video game&#10;&#10;AI-generated content may be incorrect.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19469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92FE87F" w14:textId="61B2D500" w:rsidR="00BB31E6" w:rsidDel="00A22B2A" w:rsidRDefault="003D414B" w:rsidP="002252A8">
      <w:pPr>
        <w:keepNext/>
        <w:keepLines/>
        <w:spacing w:before="360" w:after="120"/>
        <w:outlineLvl w:val="1"/>
        <w:rPr>
          <w:del w:id="585" w:author="Duke Gledhill" w:date="2025-06-23T15:57:00Z" w16du:dateUtc="2025-06-23T14:57:00Z"/>
        </w:rPr>
      </w:pPr>
      <w:ins w:id="586" w:author="Duke Gledhill" w:date="2025-06-23T16:18:00Z" w16du:dateUtc="2025-06-23T15:18:00Z">
        <w:r>
          <w:t xml:space="preserve">We’re going to add this is a component of the main car pawn </w:t>
        </w:r>
      </w:ins>
      <w:ins w:id="587" w:author="Duke Gledhill" w:date="2025-06-23T16:19:00Z" w16du:dateUtc="2025-06-23T15:19:00Z">
        <w:r w:rsidR="009B309C">
          <w:t xml:space="preserve">- </w:t>
        </w:r>
      </w:ins>
      <w:ins w:id="588" w:author="Duke Gledhill" w:date="2025-06-23T16:18:00Z" w16du:dateUtc="2025-06-23T15:18:00Z">
        <w:r>
          <w:t>already programmed to be driveable</w:t>
        </w:r>
      </w:ins>
      <w:ins w:id="589" w:author="Duke Gledhill" w:date="2025-06-23T16:21:00Z" w16du:dateUtc="2025-06-23T15:21:00Z">
        <w:r w:rsidR="00ED5313">
          <w:t xml:space="preserve"> – this is in the </w:t>
        </w:r>
        <w:proofErr w:type="spellStart"/>
        <w:r w:rsidR="00ED5313">
          <w:t>VehicleTemplate</w:t>
        </w:r>
        <w:proofErr w:type="spellEnd"/>
        <w:r w:rsidR="00B75BE0">
          <w:t xml:space="preserve">/Blueprints folder called </w:t>
        </w:r>
      </w:ins>
      <w:ins w:id="590" w:author="Duke Gledhill" w:date="2025-06-23T16:22:00Z" w16du:dateUtc="2025-06-23T15:22:00Z">
        <w:r w:rsidR="00B75BE0">
          <w:t>“</w:t>
        </w:r>
      </w:ins>
      <w:proofErr w:type="spellStart"/>
      <w:ins w:id="591" w:author="Duke Gledhill" w:date="2025-06-23T16:21:00Z" w16du:dateUtc="2025-06-23T15:21:00Z">
        <w:r w:rsidR="00B75BE0">
          <w:t>StarterWheele</w:t>
        </w:r>
      </w:ins>
      <w:ins w:id="592" w:author="Duke Gledhill" w:date="2025-06-23T16:22:00Z" w16du:dateUtc="2025-06-23T15:22:00Z">
        <w:r w:rsidR="00B75BE0">
          <w:t>dVehiclePawnBP</w:t>
        </w:r>
        <w:proofErr w:type="spellEnd"/>
        <w:r w:rsidR="00B75BE0">
          <w:t>”</w:t>
        </w:r>
      </w:ins>
      <w:ins w:id="593" w:author="Duke Gledhill" w:date="2025-06-23T16:19:00Z" w16du:dateUtc="2025-06-23T15:19:00Z">
        <w:r>
          <w:t>.</w:t>
        </w:r>
        <w:r w:rsidR="009B309C">
          <w:t xml:space="preserve"> We will need to use the component type </w:t>
        </w:r>
      </w:ins>
      <w:ins w:id="594" w:author="Duke Gledhill" w:date="2025-06-23T16:20:00Z" w16du:dateUtc="2025-06-23T15:20:00Z">
        <w:r w:rsidR="00847D4A">
          <w:t>“</w:t>
        </w:r>
        <w:proofErr w:type="spellStart"/>
        <w:r w:rsidR="00847D4A">
          <w:t>PoseableMesh</w:t>
        </w:r>
        <w:proofErr w:type="spellEnd"/>
        <w:r w:rsidR="00847D4A">
          <w:t>”</w:t>
        </w:r>
        <w:r w:rsidR="00A22B2A">
          <w:t xml:space="preserve"> – why not skeletal mesh?</w:t>
        </w:r>
      </w:ins>
    </w:p>
    <w:p w14:paraId="3B4AD5FF" w14:textId="77777777" w:rsidR="00A22B2A" w:rsidRDefault="00A22B2A" w:rsidP="002252A8">
      <w:pPr>
        <w:keepNext/>
        <w:keepLines/>
        <w:spacing w:before="360" w:after="120"/>
        <w:outlineLvl w:val="1"/>
        <w:rPr>
          <w:ins w:id="595" w:author="Duke Gledhill" w:date="2025-06-23T16:20:00Z" w16du:dateUtc="2025-06-23T15:20:00Z"/>
        </w:rPr>
      </w:pPr>
    </w:p>
    <w:p w14:paraId="4A7D529E" w14:textId="3E011065" w:rsidR="00A22B2A" w:rsidRDefault="00ED5313">
      <w:pPr>
        <w:keepNext/>
        <w:keepLines/>
        <w:spacing w:before="360" w:after="120"/>
        <w:outlineLvl w:val="1"/>
        <w:rPr>
          <w:ins w:id="596" w:author="Duke Gledhill" w:date="2025-06-23T16:20:00Z" w16du:dateUtc="2025-06-23T15:20:00Z"/>
        </w:rPr>
        <w:pPrChange w:id="597" w:author="Duke Gledhill" w:date="2025-06-23T15:57:00Z" w16du:dateUtc="2025-06-23T14:57:00Z">
          <w:pPr/>
        </w:pPrChange>
      </w:pPr>
      <w:ins w:id="598" w:author="Duke Gledhill" w:date="2025-06-23T16:21:00Z" w16du:dateUtc="2025-06-23T15:21:00Z">
        <w:r w:rsidRPr="00ED5313">
          <w:rPr>
            <w:noProof/>
          </w:rPr>
          <w:drawing>
            <wp:inline distT="0" distB="0" distL="0" distR="0" wp14:anchorId="49DEC57D" wp14:editId="00EF0C5E">
              <wp:extent cx="3388239" cy="2142067"/>
              <wp:effectExtent l="0" t="0" r="3175" b="4445"/>
              <wp:docPr id="61700258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700258" name="Picture 1" descr="A screenshot of a computer&#10;&#10;AI-generated content may be incorrect.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02339" cy="21509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BEC694C" w14:textId="22766B4F" w:rsidR="005078BD" w:rsidDel="00AB24A3" w:rsidRDefault="00EA13E2" w:rsidP="002252A8">
      <w:pPr>
        <w:keepNext/>
        <w:keepLines/>
        <w:spacing w:before="360" w:after="120"/>
        <w:outlineLvl w:val="1"/>
        <w:rPr>
          <w:del w:id="599" w:author="Duke Gledhill" w:date="2025-06-23T15:57:00Z" w16du:dateUtc="2025-06-23T14:57:00Z"/>
        </w:rPr>
      </w:pPr>
      <w:ins w:id="600" w:author="Duke Gledhill" w:date="2025-06-23T16:23:00Z" w16du:dateUtc="2025-06-23T15:23:00Z">
        <w:r>
          <w:t xml:space="preserve">Once the component is added, set it to the </w:t>
        </w:r>
      </w:ins>
      <w:ins w:id="601" w:author="Duke Gledhill" w:date="2025-06-23T16:26:00Z" w16du:dateUtc="2025-06-23T15:26:00Z">
        <w:r w:rsidR="00B616A5">
          <w:t>“</w:t>
        </w:r>
      </w:ins>
      <w:proofErr w:type="spellStart"/>
      <w:ins w:id="602" w:author="Duke Gledhill" w:date="2025-06-23T16:23:00Z" w16du:dateUtc="2025-06-23T15:23:00Z">
        <w:r>
          <w:t>SKM_scifiturret</w:t>
        </w:r>
      </w:ins>
      <w:proofErr w:type="spellEnd"/>
      <w:ins w:id="603" w:author="Duke Gledhill" w:date="2025-06-23T16:26:00Z" w16du:dateUtc="2025-06-23T15:26:00Z">
        <w:r w:rsidR="00B616A5">
          <w:t>”</w:t>
        </w:r>
      </w:ins>
      <w:ins w:id="604" w:author="Duke Gledhill" w:date="2025-06-23T16:23:00Z" w16du:dateUtc="2025-06-23T15:23:00Z">
        <w:r>
          <w:t xml:space="preserve"> skeletal mesh, scale and position somewhere near the roof of the car. I used a uniform scaling of 0.5 with x/y/z of </w:t>
        </w:r>
      </w:ins>
      <w:ins w:id="605" w:author="Duke Gledhill" w:date="2025-06-23T16:24:00Z" w16du:dateUtc="2025-06-23T15:24:00Z">
        <w:r>
          <w:t>-33/0/116</w:t>
        </w:r>
        <w:r w:rsidR="00AB24A3">
          <w:t xml:space="preserve"> but feel free to place as you wish… maybe even on the bonnet!</w:t>
        </w:r>
      </w:ins>
    </w:p>
    <w:p w14:paraId="0D7C23EE" w14:textId="77777777" w:rsidR="00AB24A3" w:rsidRDefault="00AB24A3" w:rsidP="002252A8">
      <w:pPr>
        <w:keepNext/>
        <w:keepLines/>
        <w:spacing w:before="360" w:after="120"/>
        <w:outlineLvl w:val="1"/>
        <w:rPr>
          <w:ins w:id="606" w:author="Duke Gledhill" w:date="2025-06-23T16:24:00Z" w16du:dateUtc="2025-06-23T15:24:00Z"/>
        </w:rPr>
      </w:pPr>
    </w:p>
    <w:p w14:paraId="01FED6F3" w14:textId="249FFD10" w:rsidR="00AB24A3" w:rsidRDefault="00AB24A3">
      <w:pPr>
        <w:keepNext/>
        <w:keepLines/>
        <w:spacing w:before="360" w:after="120"/>
        <w:outlineLvl w:val="1"/>
        <w:rPr>
          <w:ins w:id="607" w:author="Duke Gledhill" w:date="2025-06-23T16:24:00Z" w16du:dateUtc="2025-06-23T15:24:00Z"/>
        </w:rPr>
        <w:pPrChange w:id="608" w:author="Duke Gledhill" w:date="2025-06-23T15:57:00Z" w16du:dateUtc="2025-06-23T14:57:00Z">
          <w:pPr/>
        </w:pPrChange>
      </w:pPr>
      <w:ins w:id="609" w:author="Duke Gledhill" w:date="2025-06-23T16:24:00Z" w16du:dateUtc="2025-06-23T15:24:00Z">
        <w:r w:rsidRPr="00AB24A3">
          <w:rPr>
            <w:noProof/>
          </w:rPr>
          <w:lastRenderedPageBreak/>
          <w:drawing>
            <wp:inline distT="0" distB="0" distL="0" distR="0" wp14:anchorId="28BC0237" wp14:editId="31DF23D8">
              <wp:extent cx="6123940" cy="2609215"/>
              <wp:effectExtent l="0" t="0" r="0" b="0"/>
              <wp:docPr id="2072541129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72541129" name="Picture 1" descr="A screenshot of a computer&#10;&#10;AI-generated content may be incorrect.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6092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54C018" w14:textId="7E5B44D7" w:rsidR="0077168E" w:rsidDel="00733D45" w:rsidRDefault="00733D45" w:rsidP="002252A8">
      <w:pPr>
        <w:keepNext/>
        <w:keepLines/>
        <w:spacing w:before="360" w:after="120"/>
        <w:outlineLvl w:val="1"/>
        <w:rPr>
          <w:del w:id="610" w:author="Duke Gledhill" w:date="2025-06-23T15:57:00Z" w16du:dateUtc="2025-06-23T14:57:00Z"/>
        </w:rPr>
      </w:pPr>
      <w:ins w:id="611" w:author="Duke Gledhill" w:date="2025-06-23T16:28:00Z" w16du:dateUtc="2025-06-23T15:28:00Z">
        <w:r>
          <w:t>Let’s pause here for a moment – if we test the car we can drive the car around with a turret on top – but if doesn’t move and there is no firing.</w:t>
        </w:r>
      </w:ins>
      <w:del w:id="612" w:author="Duke Gledhill" w:date="2025-06-23T15:57:00Z" w16du:dateUtc="2025-06-23T14:57:00Z">
        <w:r w:rsidR="00313594" w:rsidDel="002252A8">
          <w:delText xml:space="preserve">To test our new fish, drag an AFish class directly into the game viewport, zoom in and then </w:delText>
        </w:r>
        <w:r w:rsidR="0077168E" w:rsidDel="002252A8">
          <w:delText>press</w:delText>
        </w:r>
        <w:r w:rsidR="00313594" w:rsidDel="002252A8">
          <w:delText xml:space="preserve"> </w:delText>
        </w:r>
      </w:del>
    </w:p>
    <w:p w14:paraId="7A84AE39" w14:textId="77777777" w:rsidR="00733D45" w:rsidRDefault="00733D45" w:rsidP="002252A8">
      <w:pPr>
        <w:keepNext/>
        <w:keepLines/>
        <w:spacing w:before="360" w:after="120"/>
        <w:outlineLvl w:val="1"/>
        <w:rPr>
          <w:ins w:id="613" w:author="Duke Gledhill" w:date="2025-06-23T16:28:00Z" w16du:dateUtc="2025-06-23T15:28:00Z"/>
        </w:rPr>
      </w:pPr>
    </w:p>
    <w:p w14:paraId="1D35B257" w14:textId="2A9A8158" w:rsidR="00733D45" w:rsidRDefault="00317405" w:rsidP="002252A8">
      <w:pPr>
        <w:keepNext/>
        <w:keepLines/>
        <w:spacing w:before="360" w:after="120"/>
        <w:outlineLvl w:val="1"/>
        <w:rPr>
          <w:ins w:id="614" w:author="Duke Gledhill" w:date="2025-06-23T16:32:00Z" w16du:dateUtc="2025-06-23T15:32:00Z"/>
        </w:rPr>
      </w:pPr>
      <w:ins w:id="615" w:author="Duke Gledhill" w:date="2025-06-23T16:30:00Z" w16du:dateUtc="2025-06-23T15:30:00Z">
        <w:r>
          <w:t xml:space="preserve">Next </w:t>
        </w:r>
      </w:ins>
      <w:ins w:id="616" w:author="Duke Gledhill" w:date="2025-06-23T16:31:00Z" w16du:dateUtc="2025-06-23T15:31:00Z">
        <w:r w:rsidR="007901A5">
          <w:t xml:space="preserve">is moving the turret. For this we need to know the name of the bone we’re going to rotate. If you open the skeletal </w:t>
        </w:r>
        <w:proofErr w:type="gramStart"/>
        <w:r w:rsidR="007901A5">
          <w:t>mesh</w:t>
        </w:r>
        <w:proofErr w:type="gramEnd"/>
        <w:r w:rsidR="007901A5">
          <w:t xml:space="preserve"> you can see the bone names on the right… the </w:t>
        </w:r>
        <w:proofErr w:type="gramStart"/>
        <w:r w:rsidR="007901A5">
          <w:t>one</w:t>
        </w:r>
        <w:proofErr w:type="gramEnd"/>
        <w:r w:rsidR="007901A5">
          <w:t xml:space="preserve"> we want is called </w:t>
        </w:r>
      </w:ins>
      <w:ins w:id="617" w:author="Duke Gledhill" w:date="2025-06-23T16:32:00Z" w16du:dateUtc="2025-06-23T15:32:00Z">
        <w:r w:rsidR="00D37531">
          <w:t>“</w:t>
        </w:r>
        <w:proofErr w:type="spellStart"/>
        <w:r w:rsidR="00D37531">
          <w:t>bn_head</w:t>
        </w:r>
        <w:proofErr w:type="spellEnd"/>
        <w:r w:rsidR="00D37531">
          <w:t>”</w:t>
        </w:r>
        <w:r w:rsidR="005D283C">
          <w:t xml:space="preserve">. </w:t>
        </w:r>
      </w:ins>
    </w:p>
    <w:p w14:paraId="3A9FFD8B" w14:textId="77777777" w:rsidR="00DE6EB6" w:rsidRDefault="00D37531" w:rsidP="002252A8">
      <w:pPr>
        <w:keepNext/>
        <w:keepLines/>
        <w:spacing w:before="360" w:after="120"/>
        <w:outlineLvl w:val="1"/>
        <w:rPr>
          <w:ins w:id="618" w:author="Duke Gledhill" w:date="2025-06-23T16:33:00Z" w16du:dateUtc="2025-06-23T15:33:00Z"/>
        </w:rPr>
      </w:pPr>
      <w:ins w:id="619" w:author="Duke Gledhill" w:date="2025-06-23T16:32:00Z" w16du:dateUtc="2025-06-23T15:32:00Z">
        <w:r w:rsidRPr="00D37531">
          <w:rPr>
            <w:noProof/>
          </w:rPr>
          <w:drawing>
            <wp:inline distT="0" distB="0" distL="0" distR="0" wp14:anchorId="15AFB10F" wp14:editId="6D8D187A">
              <wp:extent cx="6123940" cy="2729230"/>
              <wp:effectExtent l="0" t="0" r="0" b="1270"/>
              <wp:docPr id="281213939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1213939" name="Picture 1" descr="A screenshot of a computer&#10;&#10;AI-generated content may be incorrect.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7292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620" w:author="Duke Gledhill" w:date="2025-06-23T16:33:00Z" w16du:dateUtc="2025-06-23T15:33:00Z">
        <w:r w:rsidR="00DE6EB6" w:rsidRPr="00DE6EB6">
          <w:t xml:space="preserve"> </w:t>
        </w:r>
      </w:ins>
    </w:p>
    <w:p w14:paraId="79DA83CB" w14:textId="03D8122A" w:rsidR="00D37531" w:rsidRDefault="00DE6EB6">
      <w:pPr>
        <w:keepNext/>
        <w:keepLines/>
        <w:spacing w:before="360" w:after="120"/>
        <w:outlineLvl w:val="1"/>
        <w:rPr>
          <w:ins w:id="621" w:author="Duke Gledhill" w:date="2025-06-23T16:28:00Z" w16du:dateUtc="2025-06-23T15:28:00Z"/>
        </w:rPr>
        <w:pPrChange w:id="622" w:author="Duke Gledhill" w:date="2025-06-23T15:57:00Z" w16du:dateUtc="2025-06-23T14:57:00Z">
          <w:pPr/>
        </w:pPrChange>
      </w:pPr>
      <w:ins w:id="623" w:author="Duke Gledhill" w:date="2025-06-23T16:33:00Z" w16du:dateUtc="2025-06-23T15:33:00Z">
        <w:r>
          <w:t>While we’re here, let’s add a socket for later. Right click “</w:t>
        </w:r>
        <w:proofErr w:type="spellStart"/>
        <w:r>
          <w:t>bn_headbarrelend</w:t>
        </w:r>
        <w:proofErr w:type="spellEnd"/>
        <w:r>
          <w:t xml:space="preserve">” and choose “add socket”. You can </w:t>
        </w:r>
      </w:ins>
      <w:ins w:id="624" w:author="Duke Gledhill" w:date="2025-06-23T16:34:00Z" w16du:dateUtc="2025-06-23T15:34:00Z">
        <w:r>
          <w:t>name it if you wish, but I left the default “</w:t>
        </w:r>
        <w:proofErr w:type="spellStart"/>
        <w:r w:rsidR="008455EB" w:rsidRPr="008455EB">
          <w:t>bn_headbarrelendSocket</w:t>
        </w:r>
        <w:proofErr w:type="spellEnd"/>
        <w:r w:rsidR="008455EB">
          <w:t>”. Move the socket slightly away from the end of the barrel… why?</w:t>
        </w:r>
      </w:ins>
    </w:p>
    <w:p w14:paraId="2BEC695B" w14:textId="7B0FCEFF" w:rsidR="005078BD" w:rsidDel="00562AC3" w:rsidRDefault="00DE6EB6" w:rsidP="002252A8">
      <w:pPr>
        <w:keepNext/>
        <w:keepLines/>
        <w:spacing w:before="360" w:after="120"/>
        <w:outlineLvl w:val="1"/>
        <w:rPr>
          <w:del w:id="625" w:author="Duke Gledhill" w:date="2025-06-23T15:57:00Z" w16du:dateUtc="2025-06-23T14:57:00Z"/>
          <w:b/>
          <w:bCs/>
        </w:rPr>
      </w:pPr>
      <w:ins w:id="626" w:author="Duke Gledhill" w:date="2025-06-23T16:33:00Z" w16du:dateUtc="2025-06-23T15:33:00Z">
        <w:r w:rsidRPr="00DE6EB6">
          <w:rPr>
            <w:b/>
            <w:bCs/>
            <w:noProof/>
          </w:rPr>
          <w:lastRenderedPageBreak/>
          <w:drawing>
            <wp:inline distT="0" distB="0" distL="0" distR="0" wp14:anchorId="288501AD" wp14:editId="17412B88">
              <wp:extent cx="4368800" cy="3429000"/>
              <wp:effectExtent l="0" t="0" r="0" b="0"/>
              <wp:docPr id="1475179812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5179812" name="Picture 1" descr="A screenshot of a computer&#10;&#10;AI-generated content may be incorrect.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68800" cy="3429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27" w:author="Duke Gledhill" w:date="2025-06-23T15:57:00Z" w16du:dateUtc="2025-06-23T14:57:00Z">
        <w:r w:rsidR="00313594" w:rsidRPr="00EC77FB" w:rsidDel="002252A8">
          <w:rPr>
            <w:b/>
            <w:bCs/>
          </w:rPr>
          <w:delText>Alt-S</w:delText>
        </w:r>
        <w:r w:rsidR="00313594" w:rsidDel="002252A8">
          <w:delText xml:space="preserve"> on the keyboard. This will simulate the game without actually running it, and you will see your little fish swimming on the spot!</w:delText>
        </w:r>
      </w:del>
    </w:p>
    <w:p w14:paraId="3952DFC5" w14:textId="77777777" w:rsidR="00562AC3" w:rsidRDefault="00562AC3" w:rsidP="002252A8">
      <w:pPr>
        <w:keepNext/>
        <w:keepLines/>
        <w:spacing w:before="360" w:after="120"/>
        <w:outlineLvl w:val="1"/>
        <w:rPr>
          <w:ins w:id="628" w:author="Duke Gledhill" w:date="2025-06-23T16:35:00Z" w16du:dateUtc="2025-06-23T15:35:00Z"/>
          <w:b/>
          <w:bCs/>
        </w:rPr>
      </w:pPr>
    </w:p>
    <w:p w14:paraId="68E0D47B" w14:textId="521DE4CD" w:rsidR="00562AC3" w:rsidRDefault="00DF14B6" w:rsidP="002252A8">
      <w:pPr>
        <w:keepNext/>
        <w:keepLines/>
        <w:spacing w:before="360" w:after="120"/>
        <w:outlineLvl w:val="1"/>
        <w:rPr>
          <w:ins w:id="629" w:author="Duke Gledhill" w:date="2025-06-23T16:36:00Z" w16du:dateUtc="2025-06-23T15:36:00Z"/>
        </w:rPr>
      </w:pPr>
      <w:ins w:id="630" w:author="Duke Gledhill" w:date="2025-06-23T16:35:00Z" w16du:dateUtc="2025-06-23T15:35:00Z">
        <w:r>
          <w:t xml:space="preserve">For turret rotation, we’re not going to follow best </w:t>
        </w:r>
      </w:ins>
      <w:ins w:id="631" w:author="Duke Gledhill" w:date="2025-06-23T16:36:00Z" w16du:dateUtc="2025-06-23T15:36:00Z">
        <w:r>
          <w:t>practice, we’re going to build it as quickly as possible</w:t>
        </w:r>
        <w:r w:rsidR="00D36D65">
          <w:t xml:space="preserve"> – don’t do this in industry!</w:t>
        </w:r>
      </w:ins>
    </w:p>
    <w:p w14:paraId="46CAA97D" w14:textId="45218B88" w:rsidR="00D36D65" w:rsidRDefault="00D36D65" w:rsidP="002252A8">
      <w:pPr>
        <w:keepNext/>
        <w:keepLines/>
        <w:spacing w:before="360" w:after="120"/>
        <w:outlineLvl w:val="1"/>
        <w:rPr>
          <w:ins w:id="632" w:author="Duke Gledhill" w:date="2025-06-23T16:36:00Z" w16du:dateUtc="2025-06-23T15:36:00Z"/>
        </w:rPr>
      </w:pPr>
      <w:ins w:id="633" w:author="Duke Gledhill" w:date="2025-06-23T16:36:00Z" w16du:dateUtc="2025-06-23T15:36:00Z">
        <w:r>
          <w:t xml:space="preserve">Using event tick is terrible for frame rate (not independent, running all the time). We’ll also be </w:t>
        </w:r>
      </w:ins>
      <w:ins w:id="634" w:author="Duke Gledhill" w:date="2025-06-23T16:37:00Z" w16du:dateUtc="2025-06-23T15:37:00Z">
        <w:r>
          <w:t xml:space="preserve">rotating the bone rather than animation control. </w:t>
        </w:r>
        <w:r w:rsidR="00D95816">
          <w:t>Remember the mantra here though… we’re rapid prototyping so we can get this in front of a publisher – refactoring, efficient, optimisation &amp; best practice can come later once we have the money!</w:t>
        </w:r>
      </w:ins>
    </w:p>
    <w:p w14:paraId="1FE16497" w14:textId="2BE5E0C8" w:rsidR="00D36D65" w:rsidRDefault="00D36D65" w:rsidP="002252A8">
      <w:pPr>
        <w:keepNext/>
        <w:keepLines/>
        <w:spacing w:before="360" w:after="120"/>
        <w:outlineLvl w:val="1"/>
        <w:rPr>
          <w:ins w:id="635" w:author="Duke Gledhill" w:date="2025-06-23T16:36:00Z" w16du:dateUtc="2025-06-23T15:36:00Z"/>
        </w:rPr>
      </w:pPr>
      <w:ins w:id="636" w:author="Duke Gledhill" w:date="2025-06-23T16:36:00Z" w16du:dateUtc="2025-06-23T15:36:00Z">
        <w:r w:rsidRPr="00D36D65">
          <w:rPr>
            <w:noProof/>
          </w:rPr>
          <w:drawing>
            <wp:inline distT="0" distB="0" distL="0" distR="0" wp14:anchorId="2CED2695" wp14:editId="7662912A">
              <wp:extent cx="6123940" cy="2850515"/>
              <wp:effectExtent l="0" t="0" r="0" b="0"/>
              <wp:docPr id="128377386" name="Picture 1" descr="A screenshot of a computer program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8377386" name="Picture 1" descr="A screenshot of a computer program&#10;&#10;AI-generated content may be incorrect.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850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D4E3AC6" w14:textId="77777777" w:rsidR="00D36D65" w:rsidRPr="00DF14B6" w:rsidRDefault="00D36D65">
      <w:pPr>
        <w:keepNext/>
        <w:keepLines/>
        <w:spacing w:before="360" w:after="120"/>
        <w:outlineLvl w:val="1"/>
        <w:rPr>
          <w:ins w:id="637" w:author="Duke Gledhill" w:date="2025-06-23T16:35:00Z" w16du:dateUtc="2025-06-23T15:35:00Z"/>
        </w:rPr>
        <w:pPrChange w:id="638" w:author="Duke Gledhill" w:date="2025-06-23T15:57:00Z" w16du:dateUtc="2025-06-23T14:57:00Z">
          <w:pPr/>
        </w:pPrChange>
      </w:pPr>
    </w:p>
    <w:p w14:paraId="2BEC695C" w14:textId="563F4C36" w:rsidR="005078BD" w:rsidDel="002525B3" w:rsidRDefault="00313594" w:rsidP="002252A8">
      <w:pPr>
        <w:keepNext/>
        <w:keepLines/>
        <w:spacing w:before="360" w:after="120"/>
        <w:outlineLvl w:val="1"/>
        <w:rPr>
          <w:del w:id="639" w:author="Duke Gledhill" w:date="2025-06-23T15:57:00Z" w16du:dateUtc="2025-06-23T14:57:00Z"/>
        </w:rPr>
      </w:pPr>
      <w:del w:id="640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73600" behindDoc="0" locked="0" layoutInCell="1" hidden="0" allowOverlap="1" wp14:anchorId="2BEC69FD" wp14:editId="2BEC69FE">
              <wp:simplePos x="0" y="0"/>
              <wp:positionH relativeFrom="column">
                <wp:posOffset>466725</wp:posOffset>
              </wp:positionH>
              <wp:positionV relativeFrom="paragraph">
                <wp:posOffset>114300</wp:posOffset>
              </wp:positionV>
              <wp:extent cx="2828063" cy="1231505"/>
              <wp:effectExtent l="0" t="0" r="0" b="0"/>
              <wp:wrapSquare wrapText="bothSides" distT="114300" distB="114300" distL="114300" distR="114300"/>
              <wp:docPr id="9" name="image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8.png"/>
                      <pic:cNvPicPr preferRelativeResize="0"/>
                    </pic:nvPicPr>
                    <pic:blipFill>
                      <a:blip r:embed="rId3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28063" cy="123150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 w:rsidDel="002252A8">
          <w:rPr>
            <w:noProof/>
          </w:rPr>
          <w:drawing>
            <wp:anchor distT="114300" distB="114300" distL="114300" distR="114300" simplePos="0" relativeHeight="251674624" behindDoc="0" locked="0" layoutInCell="1" hidden="0" allowOverlap="1" wp14:anchorId="2BEC69FF" wp14:editId="2BEC6A00">
              <wp:simplePos x="0" y="0"/>
              <wp:positionH relativeFrom="column">
                <wp:posOffset>2657475</wp:posOffset>
              </wp:positionH>
              <wp:positionV relativeFrom="paragraph">
                <wp:posOffset>190500</wp:posOffset>
              </wp:positionV>
              <wp:extent cx="3009038" cy="1305632"/>
              <wp:effectExtent l="0" t="0" r="0" b="0"/>
              <wp:wrapSquare wrapText="bothSides" distT="114300" distB="114300" distL="114300" distR="114300"/>
              <wp:docPr id="21" name="image2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2.png"/>
                      <pic:cNvPicPr preferRelativeResize="0"/>
                    </pic:nvPicPr>
                    <pic:blipFill>
                      <a:blip r:embed="rId3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09038" cy="1305632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  <w:ins w:id="641" w:author="Duke Gledhill" w:date="2025-06-23T16:39:00Z" w16du:dateUtc="2025-06-23T15:39:00Z">
        <w:r w:rsidR="00C540A4">
          <w:t>If you test the game now you should be able to see the turret rotating with the mouse, i.e. the camera</w:t>
        </w:r>
        <w:r w:rsidR="002525B3">
          <w:t xml:space="preserve"> spring arm and turret rotation are linked.</w:t>
        </w:r>
      </w:ins>
    </w:p>
    <w:p w14:paraId="3913CF95" w14:textId="77777777" w:rsidR="002525B3" w:rsidRDefault="002525B3" w:rsidP="002252A8">
      <w:pPr>
        <w:keepNext/>
        <w:keepLines/>
        <w:spacing w:before="360" w:after="120"/>
        <w:outlineLvl w:val="1"/>
        <w:rPr>
          <w:ins w:id="642" w:author="Duke Gledhill" w:date="2025-06-23T16:39:00Z" w16du:dateUtc="2025-06-23T15:39:00Z"/>
        </w:rPr>
      </w:pPr>
    </w:p>
    <w:p w14:paraId="1430312B" w14:textId="56698798" w:rsidR="002525B3" w:rsidRDefault="002525B3" w:rsidP="002252A8">
      <w:pPr>
        <w:keepNext/>
        <w:keepLines/>
        <w:spacing w:before="360" w:after="120"/>
        <w:outlineLvl w:val="1"/>
        <w:rPr>
          <w:ins w:id="643" w:author="Duke Gledhill" w:date="2025-06-23T16:47:00Z" w16du:dateUtc="2025-06-23T15:47:00Z"/>
        </w:rPr>
      </w:pPr>
      <w:ins w:id="644" w:author="Duke Gledhill" w:date="2025-06-23T16:39:00Z" w16du:dateUtc="2025-06-23T15:39:00Z">
        <w:r>
          <w:t>Next let’s think about something to fire. In the same subfolder</w:t>
        </w:r>
      </w:ins>
      <w:ins w:id="645" w:author="Duke Gledhill" w:date="2025-06-23T16:42:00Z" w16du:dateUtc="2025-06-23T15:42:00Z">
        <w:r w:rsidR="00A326A8">
          <w:t xml:space="preserve"> “</w:t>
        </w:r>
        <w:proofErr w:type="spellStart"/>
        <w:r w:rsidR="00A326A8">
          <w:t>SciFiturretasset</w:t>
        </w:r>
        <w:proofErr w:type="spellEnd"/>
        <w:r w:rsidR="00A326A8">
          <w:t>” I have already</w:t>
        </w:r>
        <w:r w:rsidR="00BE596A">
          <w:t xml:space="preserve"> added 2 files from the “</w:t>
        </w:r>
        <w:proofErr w:type="spellStart"/>
        <w:r w:rsidR="00BE596A">
          <w:t>firstpersontemplate</w:t>
        </w:r>
        <w:proofErr w:type="spellEnd"/>
        <w:r w:rsidR="00BE596A">
          <w:t xml:space="preserve">” called </w:t>
        </w:r>
      </w:ins>
      <w:ins w:id="646" w:author="Duke Gledhill" w:date="2025-06-23T16:43:00Z" w16du:dateUtc="2025-06-23T15:43:00Z">
        <w:r w:rsidR="001369A7">
          <w:t>“</w:t>
        </w:r>
      </w:ins>
      <w:proofErr w:type="spellStart"/>
      <w:ins w:id="647" w:author="Duke Gledhill" w:date="2025-06-23T16:42:00Z" w16du:dateUtc="2025-06-23T15:42:00Z">
        <w:r w:rsidR="00BE596A">
          <w:t>BP_FirstPerson</w:t>
        </w:r>
      </w:ins>
      <w:ins w:id="648" w:author="Duke Gledhill" w:date="2025-06-23T16:43:00Z" w16du:dateUtc="2025-06-23T15:43:00Z">
        <w:r w:rsidR="00BE596A">
          <w:t>Projectile</w:t>
        </w:r>
        <w:proofErr w:type="spellEnd"/>
        <w:r w:rsidR="001369A7">
          <w:t>” and “</w:t>
        </w:r>
        <w:proofErr w:type="spellStart"/>
        <w:r w:rsidR="001369A7">
          <w:t>FirstPersonProjectileMesh</w:t>
        </w:r>
        <w:proofErr w:type="spellEnd"/>
        <w:r w:rsidR="001369A7">
          <w:t xml:space="preserve">”. These are almost all we need to </w:t>
        </w:r>
        <w:r w:rsidR="00E96C58">
          <w:t>shoot back! First though, let’s add the lef</w:t>
        </w:r>
      </w:ins>
      <w:ins w:id="649" w:author="Duke Gledhill" w:date="2025-06-23T16:44:00Z" w16du:dateUtc="2025-06-23T15:44:00Z">
        <w:r w:rsidR="00E96C58">
          <w:t>t mouse click as our fire button.</w:t>
        </w:r>
      </w:ins>
    </w:p>
    <w:p w14:paraId="5CB18F25" w14:textId="6A4B3FA2" w:rsidR="000E32FC" w:rsidRDefault="000E32FC" w:rsidP="002252A8">
      <w:pPr>
        <w:keepNext/>
        <w:keepLines/>
        <w:spacing w:before="360" w:after="120"/>
        <w:outlineLvl w:val="1"/>
        <w:rPr>
          <w:ins w:id="650" w:author="Duke Gledhill" w:date="2025-06-23T16:48:00Z" w16du:dateUtc="2025-06-23T15:48:00Z"/>
        </w:rPr>
      </w:pPr>
      <w:ins w:id="651" w:author="Duke Gledhill" w:date="2025-06-23T16:47:00Z" w16du:dateUtc="2025-06-23T15:47:00Z">
        <w:r>
          <w:t xml:space="preserve">This is a good time to consider the ongoing changes </w:t>
        </w:r>
      </w:ins>
      <w:ins w:id="652" w:author="Duke Gledhill" w:date="2025-06-23T16:48:00Z" w16du:dateUtc="2025-06-23T15:48:00Z">
        <w:r>
          <w:t>Epic make to UE5… until recently we used the input system for keyboard/mouse control, but they’ve now implemented the Enhanced Input System. This project uses the older input system so let’s go there and add a left mouse click called “</w:t>
        </w:r>
        <w:proofErr w:type="spellStart"/>
        <w:r>
          <w:t>Fire</w:t>
        </w:r>
      </w:ins>
      <w:ins w:id="653" w:author="Duke Gledhill" w:date="2025-06-23T16:49:00Z" w16du:dateUtc="2025-06-23T15:49:00Z">
        <w:r w:rsidR="0097219E">
          <w:t>Weapon</w:t>
        </w:r>
      </w:ins>
      <w:proofErr w:type="spellEnd"/>
      <w:ins w:id="654" w:author="Duke Gledhill" w:date="2025-06-23T16:48:00Z" w16du:dateUtc="2025-06-23T15:48:00Z">
        <w:r>
          <w:t>”.</w:t>
        </w:r>
      </w:ins>
    </w:p>
    <w:p w14:paraId="25BABE38" w14:textId="7BDC163A" w:rsidR="000E32FC" w:rsidRDefault="006F345D" w:rsidP="002252A8">
      <w:pPr>
        <w:keepNext/>
        <w:keepLines/>
        <w:spacing w:before="360" w:after="120"/>
        <w:outlineLvl w:val="1"/>
        <w:rPr>
          <w:ins w:id="655" w:author="Duke Gledhill" w:date="2025-06-23T16:49:00Z" w16du:dateUtc="2025-06-23T15:49:00Z"/>
        </w:rPr>
      </w:pPr>
      <w:ins w:id="656" w:author="Duke Gledhill" w:date="2025-06-23T16:49:00Z" w16du:dateUtc="2025-06-23T15:49:00Z">
        <w:r w:rsidRPr="006F345D">
          <w:rPr>
            <w:noProof/>
          </w:rPr>
          <w:drawing>
            <wp:inline distT="0" distB="0" distL="0" distR="0" wp14:anchorId="454DB1F8" wp14:editId="3E1D73D0">
              <wp:extent cx="6123940" cy="4225925"/>
              <wp:effectExtent l="0" t="0" r="0" b="3175"/>
              <wp:docPr id="648666855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48666855" name="Picture 1" descr="A screenshot of a computer&#10;&#10;AI-generated content may be incorrect.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4225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2E3A865" w14:textId="3388ECDD" w:rsidR="006F345D" w:rsidRDefault="007E6260" w:rsidP="002252A8">
      <w:pPr>
        <w:keepNext/>
        <w:keepLines/>
        <w:spacing w:before="360" w:after="120"/>
        <w:outlineLvl w:val="1"/>
        <w:rPr>
          <w:ins w:id="657" w:author="Duke Gledhill" w:date="2025-06-23T16:50:00Z" w16du:dateUtc="2025-06-23T15:50:00Z"/>
        </w:rPr>
      </w:pPr>
      <w:ins w:id="658" w:author="Duke Gledhill" w:date="2025-06-23T16:50:00Z" w16du:dateUtc="2025-06-23T15:50:00Z">
        <w:r>
          <w:t xml:space="preserve">Back in the </w:t>
        </w:r>
        <w:proofErr w:type="spellStart"/>
        <w:r>
          <w:t>SterterWheeledVehiclePawnBP</w:t>
        </w:r>
        <w:proofErr w:type="spellEnd"/>
        <w:r>
          <w:t xml:space="preserve"> we can add the code to fire the projectile</w:t>
        </w:r>
      </w:ins>
    </w:p>
    <w:p w14:paraId="4D9C4BD1" w14:textId="423B6A6B" w:rsidR="007E6260" w:rsidRDefault="007E6260" w:rsidP="002252A8">
      <w:pPr>
        <w:keepNext/>
        <w:keepLines/>
        <w:spacing w:before="360" w:after="120"/>
        <w:outlineLvl w:val="1"/>
        <w:rPr>
          <w:ins w:id="659" w:author="Duke Gledhill" w:date="2025-06-23T16:44:00Z" w16du:dateUtc="2025-06-23T15:44:00Z"/>
        </w:rPr>
      </w:pPr>
      <w:ins w:id="660" w:author="Duke Gledhill" w:date="2025-06-23T16:50:00Z" w16du:dateUtc="2025-06-23T15:50:00Z">
        <w:r w:rsidRPr="007E6260">
          <w:rPr>
            <w:noProof/>
          </w:rPr>
          <w:lastRenderedPageBreak/>
          <w:drawing>
            <wp:inline distT="0" distB="0" distL="0" distR="0" wp14:anchorId="7C6E5725" wp14:editId="5809B87F">
              <wp:extent cx="6123940" cy="2320290"/>
              <wp:effectExtent l="0" t="0" r="0" b="3810"/>
              <wp:docPr id="2082323752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82323752" name="Picture 1" descr="A screenshot of a computer&#10;&#10;AI-generated content may be incorrect.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3202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85A649E" w14:textId="211C373E" w:rsidR="00E96C58" w:rsidRDefault="007F3C79" w:rsidP="002252A8">
      <w:pPr>
        <w:keepNext/>
        <w:keepLines/>
        <w:spacing w:before="360" w:after="120"/>
        <w:outlineLvl w:val="1"/>
        <w:rPr>
          <w:ins w:id="661" w:author="Duke Gledhill" w:date="2025-06-23T16:51:00Z" w16du:dateUtc="2025-06-23T15:51:00Z"/>
        </w:rPr>
      </w:pPr>
      <w:ins w:id="662" w:author="Duke Gledhill" w:date="2025-06-23T16:51:00Z" w16du:dateUtc="2025-06-23T15:51:00Z">
        <w:r>
          <w:t xml:space="preserve">For fun, I also boosted the “impulse” effect in the </w:t>
        </w:r>
        <w:proofErr w:type="spellStart"/>
        <w:r>
          <w:t>BP_FirstPersonProjectile</w:t>
        </w:r>
        <w:proofErr w:type="spellEnd"/>
        <w:r>
          <w:t xml:space="preserve"> blueprint – see what number works best for you!</w:t>
        </w:r>
      </w:ins>
    </w:p>
    <w:p w14:paraId="264EDCEF" w14:textId="67338B44" w:rsidR="007F3C79" w:rsidRDefault="007F3C79" w:rsidP="002252A8">
      <w:pPr>
        <w:keepNext/>
        <w:keepLines/>
        <w:spacing w:before="360" w:after="120"/>
        <w:outlineLvl w:val="1"/>
        <w:rPr>
          <w:ins w:id="663" w:author="Duke Gledhill" w:date="2025-06-23T16:44:00Z" w16du:dateUtc="2025-06-23T15:44:00Z"/>
        </w:rPr>
      </w:pPr>
      <w:ins w:id="664" w:author="Duke Gledhill" w:date="2025-06-23T16:51:00Z" w16du:dateUtc="2025-06-23T15:51:00Z">
        <w:r w:rsidRPr="007F3C79">
          <w:rPr>
            <w:noProof/>
          </w:rPr>
          <w:drawing>
            <wp:inline distT="0" distB="0" distL="0" distR="0" wp14:anchorId="3F7292E9" wp14:editId="6404793A">
              <wp:extent cx="6123940" cy="2594610"/>
              <wp:effectExtent l="0" t="0" r="0" b="0"/>
              <wp:docPr id="1098268031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98268031" name="Picture 1" descr="A screenshot of a computer&#10;&#10;AI-generated content may be incorrect.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3940" cy="25946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6579131" w14:textId="77777777" w:rsidR="00E96C58" w:rsidRDefault="00E96C58">
      <w:pPr>
        <w:keepNext/>
        <w:keepLines/>
        <w:spacing w:before="360" w:after="120"/>
        <w:outlineLvl w:val="1"/>
        <w:rPr>
          <w:ins w:id="665" w:author="Duke Gledhill" w:date="2025-06-23T16:39:00Z" w16du:dateUtc="2025-06-23T15:39:00Z"/>
        </w:rPr>
        <w:pPrChange w:id="666" w:author="Duke Gledhill" w:date="2025-06-23T15:57:00Z" w16du:dateUtc="2025-06-23T14:57:00Z">
          <w:pPr/>
        </w:pPrChange>
      </w:pPr>
    </w:p>
    <w:p w14:paraId="2BEC695D" w14:textId="00831E06" w:rsidR="005078BD" w:rsidDel="002252A8" w:rsidRDefault="005078BD">
      <w:pPr>
        <w:keepNext/>
        <w:keepLines/>
        <w:spacing w:before="360" w:after="120"/>
        <w:outlineLvl w:val="1"/>
        <w:rPr>
          <w:del w:id="667" w:author="Duke Gledhill" w:date="2025-06-23T15:57:00Z" w16du:dateUtc="2025-06-23T14:57:00Z"/>
        </w:rPr>
        <w:pPrChange w:id="668" w:author="Duke Gledhill" w:date="2025-06-23T15:57:00Z" w16du:dateUtc="2025-06-23T14:57:00Z">
          <w:pPr/>
        </w:pPrChange>
      </w:pPr>
    </w:p>
    <w:p w14:paraId="2BEC695E" w14:textId="41237876" w:rsidR="005078BD" w:rsidDel="002252A8" w:rsidRDefault="005078BD">
      <w:pPr>
        <w:keepNext/>
        <w:keepLines/>
        <w:spacing w:before="360" w:after="120"/>
        <w:outlineLvl w:val="1"/>
        <w:rPr>
          <w:del w:id="669" w:author="Duke Gledhill" w:date="2025-06-23T15:57:00Z" w16du:dateUtc="2025-06-23T14:57:00Z"/>
        </w:rPr>
        <w:pPrChange w:id="670" w:author="Duke Gledhill" w:date="2025-06-23T15:57:00Z" w16du:dateUtc="2025-06-23T14:57:00Z">
          <w:pPr/>
        </w:pPrChange>
      </w:pPr>
    </w:p>
    <w:p w14:paraId="2BEC695F" w14:textId="08D12E20" w:rsidR="005078BD" w:rsidDel="002252A8" w:rsidRDefault="005078BD">
      <w:pPr>
        <w:keepNext/>
        <w:keepLines/>
        <w:spacing w:before="360" w:after="120"/>
        <w:outlineLvl w:val="1"/>
        <w:rPr>
          <w:del w:id="671" w:author="Duke Gledhill" w:date="2025-06-23T15:57:00Z" w16du:dateUtc="2025-06-23T14:57:00Z"/>
        </w:rPr>
        <w:pPrChange w:id="672" w:author="Duke Gledhill" w:date="2025-06-23T15:57:00Z" w16du:dateUtc="2025-06-23T14:57:00Z">
          <w:pPr/>
        </w:pPrChange>
      </w:pPr>
    </w:p>
    <w:p w14:paraId="2BEC6960" w14:textId="5BE325BD" w:rsidR="005078BD" w:rsidDel="002252A8" w:rsidRDefault="005078BD">
      <w:pPr>
        <w:keepNext/>
        <w:keepLines/>
        <w:spacing w:before="360" w:after="120"/>
        <w:outlineLvl w:val="1"/>
        <w:rPr>
          <w:del w:id="673" w:author="Duke Gledhill" w:date="2025-06-23T15:57:00Z" w16du:dateUtc="2025-06-23T14:57:00Z"/>
        </w:rPr>
        <w:pPrChange w:id="674" w:author="Duke Gledhill" w:date="2025-06-23T15:57:00Z" w16du:dateUtc="2025-06-23T14:57:00Z">
          <w:pPr/>
        </w:pPrChange>
      </w:pPr>
    </w:p>
    <w:p w14:paraId="2BEC6961" w14:textId="342BB2A1" w:rsidR="005078BD" w:rsidDel="002252A8" w:rsidRDefault="005078BD">
      <w:pPr>
        <w:keepNext/>
        <w:keepLines/>
        <w:spacing w:before="360" w:after="120"/>
        <w:outlineLvl w:val="1"/>
        <w:rPr>
          <w:del w:id="675" w:author="Duke Gledhill" w:date="2025-06-23T15:57:00Z" w16du:dateUtc="2025-06-23T14:57:00Z"/>
        </w:rPr>
        <w:pPrChange w:id="676" w:author="Duke Gledhill" w:date="2025-06-23T15:57:00Z" w16du:dateUtc="2025-06-23T14:57:00Z">
          <w:pPr/>
        </w:pPrChange>
      </w:pPr>
    </w:p>
    <w:p w14:paraId="2BEC6962" w14:textId="0B70A4B5" w:rsidR="005078BD" w:rsidDel="002252A8" w:rsidRDefault="005078BD">
      <w:pPr>
        <w:keepNext/>
        <w:keepLines/>
        <w:spacing w:before="360" w:after="120"/>
        <w:outlineLvl w:val="1"/>
        <w:rPr>
          <w:del w:id="677" w:author="Duke Gledhill" w:date="2025-06-23T15:57:00Z" w16du:dateUtc="2025-06-23T14:57:00Z"/>
        </w:rPr>
        <w:pPrChange w:id="678" w:author="Duke Gledhill" w:date="2025-06-23T15:57:00Z" w16du:dateUtc="2025-06-23T14:57:00Z">
          <w:pPr/>
        </w:pPrChange>
      </w:pPr>
    </w:p>
    <w:p w14:paraId="2BEC6963" w14:textId="7B6B5B8A" w:rsidR="005078BD" w:rsidDel="002252A8" w:rsidRDefault="005078BD">
      <w:pPr>
        <w:keepNext/>
        <w:keepLines/>
        <w:spacing w:before="360" w:after="120"/>
        <w:outlineLvl w:val="1"/>
        <w:rPr>
          <w:del w:id="679" w:author="Duke Gledhill" w:date="2025-06-23T15:57:00Z" w16du:dateUtc="2025-06-23T14:57:00Z"/>
        </w:rPr>
        <w:pPrChange w:id="680" w:author="Duke Gledhill" w:date="2025-06-23T15:57:00Z" w16du:dateUtc="2025-06-23T14:57:00Z">
          <w:pPr/>
        </w:pPrChange>
      </w:pPr>
    </w:p>
    <w:p w14:paraId="2BEC6964" w14:textId="60A3A847" w:rsidR="005078BD" w:rsidDel="002252A8" w:rsidRDefault="005078BD">
      <w:pPr>
        <w:keepNext/>
        <w:keepLines/>
        <w:spacing w:before="360" w:after="120"/>
        <w:outlineLvl w:val="1"/>
        <w:rPr>
          <w:del w:id="681" w:author="Duke Gledhill" w:date="2025-06-23T15:57:00Z" w16du:dateUtc="2025-06-23T14:57:00Z"/>
        </w:rPr>
        <w:pPrChange w:id="682" w:author="Duke Gledhill" w:date="2025-06-23T15:57:00Z" w16du:dateUtc="2025-06-23T14:57:00Z">
          <w:pPr/>
        </w:pPrChange>
      </w:pPr>
    </w:p>
    <w:p w14:paraId="66C3AC78" w14:textId="017BA242" w:rsidR="008851BE" w:rsidDel="002252A8" w:rsidRDefault="008851BE">
      <w:pPr>
        <w:keepNext/>
        <w:keepLines/>
        <w:spacing w:before="360" w:after="120"/>
        <w:outlineLvl w:val="1"/>
        <w:rPr>
          <w:del w:id="683" w:author="Duke Gledhill" w:date="2025-06-23T15:57:00Z" w16du:dateUtc="2025-06-23T14:57:00Z"/>
        </w:rPr>
        <w:pPrChange w:id="684" w:author="Duke Gledhill" w:date="2025-06-23T15:57:00Z" w16du:dateUtc="2025-06-23T14:57:00Z">
          <w:pPr/>
        </w:pPrChange>
      </w:pPr>
    </w:p>
    <w:p w14:paraId="2BEC6966" w14:textId="54335F17" w:rsidR="005078BD" w:rsidDel="002252A8" w:rsidRDefault="00313594">
      <w:pPr>
        <w:keepNext/>
        <w:keepLines/>
        <w:spacing w:before="360" w:after="120"/>
        <w:outlineLvl w:val="1"/>
        <w:rPr>
          <w:del w:id="685" w:author="Duke Gledhill" w:date="2025-06-23T15:57:00Z" w16du:dateUtc="2025-06-23T14:57:00Z"/>
        </w:rPr>
        <w:pPrChange w:id="686" w:author="Duke Gledhill" w:date="2025-06-23T15:57:00Z" w16du:dateUtc="2025-06-23T14:57:00Z">
          <w:pPr/>
        </w:pPrChange>
      </w:pPr>
      <w:del w:id="687" w:author="Duke Gledhill" w:date="2025-06-23T15:57:00Z" w16du:dateUtc="2025-06-23T14:57:00Z">
        <w:r w:rsidDel="002252A8">
          <w:delText>Now that we have the swimming motion, let’s give it some forward motion, and we’ll keep this simple for now</w:delText>
        </w:r>
        <w:r w:rsidR="00565DA2" w:rsidDel="002252A8">
          <w:delText>.</w:delText>
        </w:r>
        <w:r w:rsidDel="002252A8">
          <w:delText xml:space="preserve"> </w:delText>
        </w:r>
        <w:r w:rsidR="00565DA2" w:rsidDel="002252A8">
          <w:delText>D</w:delText>
        </w:r>
        <w:r w:rsidDel="002252A8">
          <w:delText xml:space="preserve">rag from the output of the SetRelativeLocationAndRotation node and choose AddActorLocalOffset. </w:delText>
        </w:r>
      </w:del>
    </w:p>
    <w:p w14:paraId="08235AA9" w14:textId="7AEF0A6E" w:rsidR="00BB31E6" w:rsidDel="002252A8" w:rsidRDefault="00BB31E6">
      <w:pPr>
        <w:keepNext/>
        <w:keepLines/>
        <w:spacing w:before="360" w:after="120"/>
        <w:outlineLvl w:val="1"/>
        <w:rPr>
          <w:del w:id="688" w:author="Duke Gledhill" w:date="2025-06-23T15:57:00Z" w16du:dateUtc="2025-06-23T14:57:00Z"/>
        </w:rPr>
        <w:pPrChange w:id="689" w:author="Duke Gledhill" w:date="2025-06-23T15:57:00Z" w16du:dateUtc="2025-06-23T14:57:00Z">
          <w:pPr/>
        </w:pPrChange>
      </w:pPr>
      <w:del w:id="690" w:author="Duke Gledhill" w:date="2025-06-23T15:57:00Z" w16du:dateUtc="2025-06-23T14:57:00Z">
        <w:r w:rsidRPr="00BB31E6" w:rsidDel="002252A8">
          <w:rPr>
            <w:noProof/>
          </w:rPr>
          <w:drawing>
            <wp:anchor distT="0" distB="0" distL="114300" distR="114300" simplePos="0" relativeHeight="251699200" behindDoc="1" locked="0" layoutInCell="1" allowOverlap="1" wp14:anchorId="37786734" wp14:editId="3F8E42BF">
              <wp:simplePos x="0" y="0"/>
              <wp:positionH relativeFrom="margin">
                <wp:align>left</wp:align>
              </wp:positionH>
              <wp:positionV relativeFrom="paragraph">
                <wp:posOffset>127635</wp:posOffset>
              </wp:positionV>
              <wp:extent cx="3288665" cy="1657350"/>
              <wp:effectExtent l="0" t="0" r="6985" b="0"/>
              <wp:wrapTight wrapText="bothSides">
                <wp:wrapPolygon edited="0">
                  <wp:start x="0" y="0"/>
                  <wp:lineTo x="0" y="21352"/>
                  <wp:lineTo x="21521" y="21352"/>
                  <wp:lineTo x="21521" y="0"/>
                  <wp:lineTo x="0" y="0"/>
                </wp:wrapPolygon>
              </wp:wrapTight>
              <wp:docPr id="44" name="Picture 44" descr="A screenshot of a computer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" name="Picture 44" descr="A screenshot of a computer&#10;&#10;Description automatically generated with medium confidence"/>
                      <pic:cNvPicPr/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88665" cy="1657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BEC6969" w14:textId="727C188B" w:rsidR="005078BD" w:rsidDel="002252A8" w:rsidRDefault="00227DCD">
      <w:pPr>
        <w:keepNext/>
        <w:keepLines/>
        <w:spacing w:before="360" w:after="120"/>
        <w:outlineLvl w:val="1"/>
        <w:rPr>
          <w:del w:id="691" w:author="Duke Gledhill" w:date="2025-06-23T15:57:00Z" w16du:dateUtc="2025-06-23T14:57:00Z"/>
        </w:rPr>
        <w:pPrChange w:id="692" w:author="Duke Gledhill" w:date="2025-06-23T15:57:00Z" w16du:dateUtc="2025-06-23T14:57:00Z">
          <w:pPr/>
        </w:pPrChange>
      </w:pPr>
      <w:del w:id="693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76672" behindDoc="0" locked="0" layoutInCell="1" hidden="0" allowOverlap="1" wp14:anchorId="2BEC6A03" wp14:editId="185CD4BA">
              <wp:simplePos x="0" y="0"/>
              <wp:positionH relativeFrom="margin">
                <wp:posOffset>3105365</wp:posOffset>
              </wp:positionH>
              <wp:positionV relativeFrom="paragraph">
                <wp:posOffset>786358</wp:posOffset>
              </wp:positionV>
              <wp:extent cx="2942363" cy="1523457"/>
              <wp:effectExtent l="0" t="0" r="0" b="635"/>
              <wp:wrapSquare wrapText="bothSides" distT="114300" distB="114300" distL="114300" distR="114300"/>
              <wp:docPr id="12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4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42363" cy="1523457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 w:rsidR="00313594" w:rsidDel="002252A8">
          <w:delText xml:space="preserve">Put 1.0 in the Y field of Delta Location. We know it’s Y from the viewport and seeing which way the fish is facing. </w:delText>
        </w:r>
      </w:del>
    </w:p>
    <w:p w14:paraId="184A3FFA" w14:textId="1DC66F67" w:rsidR="00565DA2" w:rsidDel="002252A8" w:rsidRDefault="00565DA2">
      <w:pPr>
        <w:keepNext/>
        <w:keepLines/>
        <w:spacing w:before="360" w:after="120"/>
        <w:outlineLvl w:val="1"/>
        <w:rPr>
          <w:del w:id="694" w:author="Duke Gledhill" w:date="2025-06-23T15:57:00Z" w16du:dateUtc="2025-06-23T14:57:00Z"/>
        </w:rPr>
        <w:pPrChange w:id="695" w:author="Duke Gledhill" w:date="2025-06-23T15:57:00Z" w16du:dateUtc="2025-06-23T14:57:00Z">
          <w:pPr/>
        </w:pPrChange>
      </w:pPr>
    </w:p>
    <w:p w14:paraId="2BEC696B" w14:textId="579A712B" w:rsidR="005078BD" w:rsidDel="002252A8" w:rsidRDefault="00313594">
      <w:pPr>
        <w:keepNext/>
        <w:keepLines/>
        <w:spacing w:before="360" w:after="120"/>
        <w:outlineLvl w:val="1"/>
        <w:rPr>
          <w:del w:id="696" w:author="Duke Gledhill" w:date="2025-06-23T15:57:00Z" w16du:dateUtc="2025-06-23T14:57:00Z"/>
        </w:rPr>
        <w:pPrChange w:id="697" w:author="Duke Gledhill" w:date="2025-06-23T15:57:00Z" w16du:dateUtc="2025-06-23T14:57:00Z">
          <w:pPr/>
        </w:pPrChange>
      </w:pPr>
      <w:del w:id="698" w:author="Duke Gledhill" w:date="2025-06-23T15:57:00Z" w16du:dateUtc="2025-06-23T14:57:00Z">
        <w:r w:rsidDel="002252A8">
          <w:delText>Simulating again will see your fish swim off into the distance!</w:delText>
        </w:r>
      </w:del>
    </w:p>
    <w:p w14:paraId="13983630" w14:textId="5AF453D0" w:rsidR="00565DA2" w:rsidDel="002252A8" w:rsidRDefault="00565DA2">
      <w:pPr>
        <w:keepNext/>
        <w:keepLines/>
        <w:spacing w:before="360" w:after="120"/>
        <w:outlineLvl w:val="1"/>
        <w:rPr>
          <w:del w:id="699" w:author="Duke Gledhill" w:date="2025-06-23T15:57:00Z" w16du:dateUtc="2025-06-23T14:57:00Z"/>
        </w:rPr>
        <w:pPrChange w:id="700" w:author="Duke Gledhill" w:date="2025-06-23T15:57:00Z" w16du:dateUtc="2025-06-23T14:57:00Z">
          <w:pPr/>
        </w:pPrChange>
      </w:pPr>
    </w:p>
    <w:p w14:paraId="2BEC696C" w14:textId="6A40408E" w:rsidR="005078BD" w:rsidDel="002252A8" w:rsidRDefault="005078BD">
      <w:pPr>
        <w:keepNext/>
        <w:keepLines/>
        <w:spacing w:before="360" w:after="120"/>
        <w:outlineLvl w:val="1"/>
        <w:rPr>
          <w:del w:id="701" w:author="Duke Gledhill" w:date="2025-06-23T15:57:00Z" w16du:dateUtc="2025-06-23T14:57:00Z"/>
        </w:rPr>
        <w:pPrChange w:id="702" w:author="Duke Gledhill" w:date="2025-06-23T15:57:00Z" w16du:dateUtc="2025-06-23T14:57:00Z">
          <w:pPr/>
        </w:pPrChange>
      </w:pPr>
    </w:p>
    <w:p w14:paraId="2BEC696D" w14:textId="7033D827" w:rsidR="005078BD" w:rsidDel="002252A8" w:rsidRDefault="00313594">
      <w:pPr>
        <w:keepNext/>
        <w:keepLines/>
        <w:spacing w:before="360" w:after="120"/>
        <w:outlineLvl w:val="1"/>
        <w:rPr>
          <w:del w:id="703" w:author="Duke Gledhill" w:date="2025-06-23T15:57:00Z" w16du:dateUtc="2025-06-23T14:57:00Z"/>
        </w:rPr>
        <w:pPrChange w:id="704" w:author="Duke Gledhill" w:date="2025-06-23T15:57:00Z" w16du:dateUtc="2025-06-23T14:57:00Z">
          <w:pPr/>
        </w:pPrChange>
      </w:pPr>
      <w:del w:id="705" w:author="Duke Gledhill" w:date="2025-06-23T15:57:00Z" w16du:dateUtc="2025-06-23T14:57:00Z">
        <w:r w:rsidDel="002252A8">
          <w:delText>Using local coordinates here means the fish will swim whichever way we point it. Using world coordinates would create some unnecessary math challenges for us!</w:delText>
        </w:r>
      </w:del>
    </w:p>
    <w:p w14:paraId="39D89A7B" w14:textId="0FF84E0D" w:rsidR="00227DCD" w:rsidDel="002252A8" w:rsidRDefault="00227DCD">
      <w:pPr>
        <w:keepNext/>
        <w:keepLines/>
        <w:spacing w:before="360" w:after="120"/>
        <w:outlineLvl w:val="1"/>
        <w:rPr>
          <w:del w:id="706" w:author="Duke Gledhill" w:date="2025-06-23T15:57:00Z" w16du:dateUtc="2025-06-23T14:57:00Z"/>
        </w:rPr>
        <w:pPrChange w:id="707" w:author="Duke Gledhill" w:date="2025-06-23T15:57:00Z" w16du:dateUtc="2025-06-23T14:57:00Z">
          <w:pPr/>
        </w:pPrChange>
      </w:pPr>
    </w:p>
    <w:p w14:paraId="2BEC696E" w14:textId="19B62596" w:rsidR="005078BD" w:rsidDel="002252A8" w:rsidRDefault="00313594">
      <w:pPr>
        <w:keepNext/>
        <w:keepLines/>
        <w:spacing w:before="360" w:after="120"/>
        <w:outlineLvl w:val="1"/>
        <w:rPr>
          <w:del w:id="708" w:author="Duke Gledhill" w:date="2025-06-23T15:57:00Z" w16du:dateUtc="2025-06-23T14:57:00Z"/>
        </w:rPr>
        <w:pPrChange w:id="709" w:author="Duke Gledhill" w:date="2025-06-23T15:57:00Z" w16du:dateUtc="2025-06-23T14:57:00Z">
          <w:pPr/>
        </w:pPrChange>
      </w:pPr>
      <w:del w:id="710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77696" behindDoc="0" locked="0" layoutInCell="1" hidden="0" allowOverlap="1" wp14:anchorId="2BEC6A05" wp14:editId="2C88B404">
              <wp:simplePos x="0" y="0"/>
              <wp:positionH relativeFrom="column">
                <wp:posOffset>2143125</wp:posOffset>
              </wp:positionH>
              <wp:positionV relativeFrom="paragraph">
                <wp:posOffset>123825</wp:posOffset>
              </wp:positionV>
              <wp:extent cx="4033975" cy="1304925"/>
              <wp:effectExtent l="0" t="0" r="0" b="0"/>
              <wp:wrapSquare wrapText="bothSides" distT="114300" distB="114300" distL="114300" distR="114300"/>
              <wp:docPr id="36" name="image2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7.png"/>
                      <pic:cNvPicPr preferRelativeResize="0"/>
                    </pic:nvPicPr>
                    <pic:blipFill>
                      <a:blip r:embed="rId4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33975" cy="130492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96F" w14:textId="74CD3852" w:rsidR="005078BD" w:rsidDel="002252A8" w:rsidRDefault="00313594">
      <w:pPr>
        <w:keepNext/>
        <w:keepLines/>
        <w:spacing w:before="360" w:after="120"/>
        <w:outlineLvl w:val="1"/>
        <w:rPr>
          <w:del w:id="711" w:author="Duke Gledhill" w:date="2025-06-23T15:57:00Z" w16du:dateUtc="2025-06-23T14:57:00Z"/>
        </w:rPr>
        <w:pPrChange w:id="712" w:author="Duke Gledhill" w:date="2025-06-23T15:57:00Z" w16du:dateUtc="2025-06-23T14:57:00Z">
          <w:pPr/>
        </w:pPrChange>
      </w:pPr>
      <w:del w:id="713" w:author="Duke Gledhill" w:date="2025-06-23T15:57:00Z" w16du:dateUtc="2025-06-23T14:57:00Z">
        <w:r w:rsidDel="002252A8">
          <w:delText xml:space="preserve">Finally, let’s kill the fish after 20 seconds, just to save the world filling with fish. From the BeginPlay event, add a Delay node and DestroyActor node. </w:delText>
        </w:r>
      </w:del>
    </w:p>
    <w:p w14:paraId="2BEC6970" w14:textId="7FF6A7AF" w:rsidR="005078BD" w:rsidDel="002252A8" w:rsidRDefault="005078BD">
      <w:pPr>
        <w:keepNext/>
        <w:keepLines/>
        <w:spacing w:before="360" w:after="120"/>
        <w:outlineLvl w:val="1"/>
        <w:rPr>
          <w:del w:id="714" w:author="Duke Gledhill" w:date="2025-06-23T15:57:00Z" w16du:dateUtc="2025-06-23T14:57:00Z"/>
        </w:rPr>
        <w:pPrChange w:id="715" w:author="Duke Gledhill" w:date="2025-06-23T15:57:00Z" w16du:dateUtc="2025-06-23T14:57:00Z">
          <w:pPr/>
        </w:pPrChange>
      </w:pPr>
    </w:p>
    <w:p w14:paraId="2BEC6971" w14:textId="348BD531" w:rsidR="005078BD" w:rsidDel="002252A8" w:rsidRDefault="005078BD">
      <w:pPr>
        <w:keepNext/>
        <w:keepLines/>
        <w:spacing w:before="360" w:after="120"/>
        <w:outlineLvl w:val="1"/>
        <w:rPr>
          <w:del w:id="716" w:author="Duke Gledhill" w:date="2025-06-23T15:57:00Z" w16du:dateUtc="2025-06-23T14:57:00Z"/>
        </w:rPr>
        <w:pPrChange w:id="717" w:author="Duke Gledhill" w:date="2025-06-23T15:57:00Z" w16du:dateUtc="2025-06-23T14:57:00Z">
          <w:pPr/>
        </w:pPrChange>
      </w:pPr>
    </w:p>
    <w:p w14:paraId="2BEC6972" w14:textId="737E92F0" w:rsidR="005078BD" w:rsidDel="002252A8" w:rsidRDefault="005078BD">
      <w:pPr>
        <w:keepNext/>
        <w:keepLines/>
        <w:spacing w:before="360" w:after="120"/>
        <w:outlineLvl w:val="1"/>
        <w:rPr>
          <w:del w:id="718" w:author="Duke Gledhill" w:date="2025-06-23T15:57:00Z" w16du:dateUtc="2025-06-23T14:57:00Z"/>
        </w:rPr>
        <w:pPrChange w:id="719" w:author="Duke Gledhill" w:date="2025-06-23T15:57:00Z" w16du:dateUtc="2025-06-23T14:57:00Z">
          <w:pPr/>
        </w:pPrChange>
      </w:pPr>
    </w:p>
    <w:p w14:paraId="7F914E47" w14:textId="1493799E" w:rsidR="00313594" w:rsidDel="002252A8" w:rsidRDefault="00313594">
      <w:pPr>
        <w:keepNext/>
        <w:keepLines/>
        <w:spacing w:before="360" w:after="120"/>
        <w:outlineLvl w:val="1"/>
        <w:rPr>
          <w:del w:id="720" w:author="Duke Gledhill" w:date="2025-06-23T15:57:00Z" w16du:dateUtc="2025-06-23T14:57:00Z"/>
        </w:rPr>
        <w:pPrChange w:id="721" w:author="Duke Gledhill" w:date="2025-06-23T15:57:00Z" w16du:dateUtc="2025-06-23T14:57:00Z">
          <w:pPr/>
        </w:pPrChange>
      </w:pPr>
      <w:del w:id="722" w:author="Duke Gledhill" w:date="2025-06-23T15:57:00Z" w16du:dateUtc="2025-06-23T14:57:00Z">
        <w:r w:rsidDel="002252A8">
          <w:delText xml:space="preserve">Let’s create our spawner </w:delText>
        </w:r>
        <w:r w:rsidR="00D72B83" w:rsidDel="002252A8">
          <w:delText>next…</w:delText>
        </w:r>
      </w:del>
    </w:p>
    <w:p w14:paraId="4DA67D05" w14:textId="2E4B3276" w:rsidR="00CF7F34" w:rsidDel="002252A8" w:rsidRDefault="00CF7F34">
      <w:pPr>
        <w:keepNext/>
        <w:keepLines/>
        <w:spacing w:before="360" w:after="120"/>
        <w:outlineLvl w:val="1"/>
        <w:rPr>
          <w:del w:id="723" w:author="Duke Gledhill" w:date="2025-06-23T15:57:00Z" w16du:dateUtc="2025-06-23T14:57:00Z"/>
          <w:sz w:val="32"/>
          <w:szCs w:val="32"/>
        </w:rPr>
        <w:pPrChange w:id="724" w:author="Duke Gledhill" w:date="2025-06-23T15:57:00Z" w16du:dateUtc="2025-06-23T14:57:00Z">
          <w:pPr/>
        </w:pPrChange>
      </w:pPr>
      <w:bookmarkStart w:id="725" w:name="_xgr60vd12kc" w:colFirst="0" w:colLast="0"/>
      <w:bookmarkEnd w:id="725"/>
      <w:del w:id="726" w:author="Duke Gledhill" w:date="2025-06-23T15:57:00Z" w16du:dateUtc="2025-06-23T14:57:00Z">
        <w:r w:rsidDel="002252A8">
          <w:br w:type="page"/>
        </w:r>
      </w:del>
    </w:p>
    <w:p w14:paraId="2BEC6975" w14:textId="24D1848E" w:rsidR="005078BD" w:rsidDel="002252A8" w:rsidRDefault="00313594">
      <w:pPr>
        <w:pStyle w:val="Heading2"/>
        <w:rPr>
          <w:del w:id="727" w:author="Duke Gledhill" w:date="2025-06-23T15:57:00Z" w16du:dateUtc="2025-06-23T14:57:00Z"/>
        </w:rPr>
      </w:pPr>
      <w:del w:id="728" w:author="Duke Gledhill" w:date="2025-06-23T15:57:00Z" w16du:dateUtc="2025-06-23T14:57:00Z">
        <w:r w:rsidDel="002252A8">
          <w:delText>The Fish Spawner</w:delText>
        </w:r>
      </w:del>
    </w:p>
    <w:p w14:paraId="2BEC697C" w14:textId="157880A9" w:rsidR="005078BD" w:rsidDel="002252A8" w:rsidRDefault="00313594">
      <w:pPr>
        <w:keepNext/>
        <w:keepLines/>
        <w:spacing w:before="360" w:after="120"/>
        <w:outlineLvl w:val="1"/>
        <w:rPr>
          <w:del w:id="729" w:author="Duke Gledhill" w:date="2025-06-23T15:57:00Z" w16du:dateUtc="2025-06-23T14:57:00Z"/>
        </w:rPr>
        <w:pPrChange w:id="730" w:author="Duke Gledhill" w:date="2025-06-23T15:57:00Z" w16du:dateUtc="2025-06-23T14:57:00Z">
          <w:pPr>
            <w:ind w:right="7"/>
          </w:pPr>
        </w:pPrChange>
      </w:pPr>
      <w:del w:id="731" w:author="Duke Gledhill" w:date="2025-06-23T15:57:00Z" w16du:dateUtc="2025-06-23T14:57:00Z">
        <w:r w:rsidDel="002252A8">
          <w:delText>Start by opening the FishSpawner class for editing. This has very little in it, just the root, as everything will be created on-the-fly.</w:delText>
        </w:r>
      </w:del>
    </w:p>
    <w:p w14:paraId="2BEC697D" w14:textId="4AEC8020" w:rsidR="005078BD" w:rsidDel="002252A8" w:rsidRDefault="005078BD">
      <w:pPr>
        <w:keepNext/>
        <w:keepLines/>
        <w:spacing w:before="360" w:after="120"/>
        <w:outlineLvl w:val="1"/>
        <w:rPr>
          <w:del w:id="732" w:author="Duke Gledhill" w:date="2025-06-23T15:57:00Z" w16du:dateUtc="2025-06-23T14:57:00Z"/>
        </w:rPr>
        <w:pPrChange w:id="733" w:author="Duke Gledhill" w:date="2025-06-23T15:57:00Z" w16du:dateUtc="2025-06-23T14:57:00Z">
          <w:pPr>
            <w:ind w:right="7"/>
          </w:pPr>
        </w:pPrChange>
      </w:pPr>
    </w:p>
    <w:p w14:paraId="2BEC697E" w14:textId="7FBCDACD" w:rsidR="005078BD" w:rsidDel="002252A8" w:rsidRDefault="00313594">
      <w:pPr>
        <w:keepNext/>
        <w:keepLines/>
        <w:spacing w:before="360" w:after="120"/>
        <w:outlineLvl w:val="1"/>
        <w:rPr>
          <w:del w:id="734" w:author="Duke Gledhill" w:date="2025-06-23T15:57:00Z" w16du:dateUtc="2025-06-23T14:57:00Z"/>
        </w:rPr>
        <w:pPrChange w:id="735" w:author="Duke Gledhill" w:date="2025-06-23T15:57:00Z" w16du:dateUtc="2025-06-23T14:57:00Z">
          <w:pPr>
            <w:ind w:right="7"/>
          </w:pPr>
        </w:pPrChange>
      </w:pPr>
      <w:del w:id="736" w:author="Duke Gledhill" w:date="2025-06-23T15:57:00Z" w16du:dateUtc="2025-06-23T14:57:00Z">
        <w:r w:rsidDel="002252A8">
          <w:delText>We need a repeating event, at a known interval, to spawn a new fish, at a known location. We can use the spawners location as a starting point, i.e. where we put it in the world is roughly where the fish spawns. We can use a looping timer to trigger our event and we’ll throw in some extra random variables for scale to add some more variety.</w:delText>
        </w:r>
      </w:del>
    </w:p>
    <w:p w14:paraId="2BEC697F" w14:textId="0B22E3C9" w:rsidR="005078BD" w:rsidDel="002252A8" w:rsidRDefault="005078BD">
      <w:pPr>
        <w:keepNext/>
        <w:keepLines/>
        <w:spacing w:before="360" w:after="120"/>
        <w:outlineLvl w:val="1"/>
        <w:rPr>
          <w:del w:id="737" w:author="Duke Gledhill" w:date="2025-06-23T15:57:00Z" w16du:dateUtc="2025-06-23T14:57:00Z"/>
        </w:rPr>
        <w:pPrChange w:id="738" w:author="Duke Gledhill" w:date="2025-06-23T15:57:00Z" w16du:dateUtc="2025-06-23T14:57:00Z">
          <w:pPr>
            <w:ind w:right="7"/>
          </w:pPr>
        </w:pPrChange>
      </w:pPr>
    </w:p>
    <w:p w14:paraId="2BEC6980" w14:textId="77D46AD2" w:rsidR="005078BD" w:rsidDel="002252A8" w:rsidRDefault="00BB31E6">
      <w:pPr>
        <w:keepNext/>
        <w:keepLines/>
        <w:spacing w:before="360" w:after="120"/>
        <w:outlineLvl w:val="1"/>
        <w:rPr>
          <w:del w:id="739" w:author="Duke Gledhill" w:date="2025-06-23T15:57:00Z" w16du:dateUtc="2025-06-23T14:57:00Z"/>
        </w:rPr>
        <w:pPrChange w:id="740" w:author="Duke Gledhill" w:date="2025-06-23T15:57:00Z" w16du:dateUtc="2025-06-23T14:57:00Z">
          <w:pPr>
            <w:ind w:right="7"/>
          </w:pPr>
        </w:pPrChange>
      </w:pPr>
      <w:del w:id="741" w:author="Duke Gledhill" w:date="2025-06-23T15:57:00Z" w16du:dateUtc="2025-06-23T14:57:00Z">
        <w:r w:rsidRPr="00BB31E6" w:rsidDel="002252A8">
          <w:rPr>
            <w:noProof/>
          </w:rPr>
          <w:drawing>
            <wp:anchor distT="0" distB="0" distL="114300" distR="114300" simplePos="0" relativeHeight="251700224" behindDoc="1" locked="0" layoutInCell="1" allowOverlap="1" wp14:anchorId="27D48111" wp14:editId="135A0E82">
              <wp:simplePos x="0" y="0"/>
              <wp:positionH relativeFrom="margin">
                <wp:posOffset>2009775</wp:posOffset>
              </wp:positionH>
              <wp:positionV relativeFrom="paragraph">
                <wp:posOffset>12700</wp:posOffset>
              </wp:positionV>
              <wp:extent cx="3996690" cy="1495425"/>
              <wp:effectExtent l="0" t="0" r="3810" b="9525"/>
              <wp:wrapTight wrapText="bothSides">
                <wp:wrapPolygon edited="0">
                  <wp:start x="0" y="0"/>
                  <wp:lineTo x="0" y="21462"/>
                  <wp:lineTo x="21518" y="21462"/>
                  <wp:lineTo x="21518" y="0"/>
                  <wp:lineTo x="0" y="0"/>
                </wp:wrapPolygon>
              </wp:wrapTight>
              <wp:docPr id="45" name="Picture 45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5" name="Picture 45" descr="Graphical user interface, application&#10;&#10;Description automatically generated"/>
                      <pic:cNvPicPr/>
                    </pic:nvPicPr>
                    <pic:blipFill>
                      <a:blip r:embed="rId4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96690" cy="1495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313594" w:rsidDel="002252A8">
          <w:delText xml:space="preserve">Let’s start by creating a looping event trigger. From the output of Event BeginPlay, create a new “Set Timer By Event” node. </w:delText>
        </w:r>
      </w:del>
    </w:p>
    <w:p w14:paraId="2BEC6981" w14:textId="2B12ED15" w:rsidR="005078BD" w:rsidDel="002252A8" w:rsidRDefault="005078BD">
      <w:pPr>
        <w:keepNext/>
        <w:keepLines/>
        <w:spacing w:before="360" w:after="120"/>
        <w:outlineLvl w:val="1"/>
        <w:rPr>
          <w:del w:id="742" w:author="Duke Gledhill" w:date="2025-06-23T15:57:00Z" w16du:dateUtc="2025-06-23T14:57:00Z"/>
        </w:rPr>
        <w:pPrChange w:id="743" w:author="Duke Gledhill" w:date="2025-06-23T15:57:00Z" w16du:dateUtc="2025-06-23T14:57:00Z">
          <w:pPr>
            <w:ind w:right="7"/>
          </w:pPr>
        </w:pPrChange>
      </w:pPr>
    </w:p>
    <w:p w14:paraId="2BEC6982" w14:textId="10BC7BC5" w:rsidR="005078BD" w:rsidDel="002252A8" w:rsidRDefault="00313594">
      <w:pPr>
        <w:keepNext/>
        <w:keepLines/>
        <w:spacing w:before="360" w:after="120"/>
        <w:outlineLvl w:val="1"/>
        <w:rPr>
          <w:del w:id="744" w:author="Duke Gledhill" w:date="2025-06-23T15:57:00Z" w16du:dateUtc="2025-06-23T14:57:00Z"/>
        </w:rPr>
        <w:pPrChange w:id="745" w:author="Duke Gledhill" w:date="2025-06-23T15:57:00Z" w16du:dateUtc="2025-06-23T14:57:00Z">
          <w:pPr>
            <w:ind w:right="7"/>
          </w:pPr>
        </w:pPrChange>
      </w:pPr>
      <w:del w:id="746" w:author="Duke Gledhill" w:date="2025-06-23T15:57:00Z" w16du:dateUtc="2025-06-23T14:57:00Z">
        <w:r w:rsidDel="002252A8">
          <w:delText>We want this to be looping, so enable that tick box.</w:delText>
        </w:r>
        <w:r w:rsidR="00773418" w:rsidDel="002252A8">
          <w:delText xml:space="preserve"> Put a value in the “Time” box for how long the delay is, for example 1.0 would equal 1 second.</w:delText>
        </w:r>
      </w:del>
    </w:p>
    <w:p w14:paraId="2BEC6983" w14:textId="29E4EA84" w:rsidR="005078BD" w:rsidDel="002252A8" w:rsidRDefault="005078BD">
      <w:pPr>
        <w:keepNext/>
        <w:keepLines/>
        <w:spacing w:before="360" w:after="120"/>
        <w:outlineLvl w:val="1"/>
        <w:rPr>
          <w:del w:id="747" w:author="Duke Gledhill" w:date="2025-06-23T15:57:00Z" w16du:dateUtc="2025-06-23T14:57:00Z"/>
        </w:rPr>
        <w:pPrChange w:id="748" w:author="Duke Gledhill" w:date="2025-06-23T15:57:00Z" w16du:dateUtc="2025-06-23T14:57:00Z">
          <w:pPr>
            <w:ind w:right="7"/>
          </w:pPr>
        </w:pPrChange>
      </w:pPr>
    </w:p>
    <w:p w14:paraId="2BEC6984" w14:textId="4E059B66" w:rsidR="005078BD" w:rsidDel="002252A8" w:rsidRDefault="005078BD">
      <w:pPr>
        <w:keepNext/>
        <w:keepLines/>
        <w:spacing w:before="360" w:after="120"/>
        <w:outlineLvl w:val="1"/>
        <w:rPr>
          <w:del w:id="749" w:author="Duke Gledhill" w:date="2025-06-23T15:57:00Z" w16du:dateUtc="2025-06-23T14:57:00Z"/>
        </w:rPr>
        <w:pPrChange w:id="750" w:author="Duke Gledhill" w:date="2025-06-23T15:57:00Z" w16du:dateUtc="2025-06-23T14:57:00Z">
          <w:pPr>
            <w:ind w:right="7"/>
          </w:pPr>
        </w:pPrChange>
      </w:pPr>
    </w:p>
    <w:p w14:paraId="2BEC6992" w14:textId="18577B1B" w:rsidR="005078BD" w:rsidDel="002252A8" w:rsidRDefault="00313594">
      <w:pPr>
        <w:keepNext/>
        <w:keepLines/>
        <w:spacing w:before="360" w:after="120"/>
        <w:outlineLvl w:val="1"/>
        <w:rPr>
          <w:del w:id="751" w:author="Duke Gledhill" w:date="2025-06-23T15:57:00Z" w16du:dateUtc="2025-06-23T14:57:00Z"/>
        </w:rPr>
        <w:pPrChange w:id="752" w:author="Duke Gledhill" w:date="2025-06-23T15:57:00Z" w16du:dateUtc="2025-06-23T14:57:00Z">
          <w:pPr>
            <w:ind w:right="7"/>
          </w:pPr>
        </w:pPrChange>
      </w:pPr>
      <w:del w:id="753" w:author="Duke Gledhill" w:date="2025-06-23T15:57:00Z" w16du:dateUtc="2025-06-23T14:57:00Z">
        <w:r w:rsidDel="002252A8">
          <w:delText xml:space="preserve">Next, pull </w:delText>
        </w:r>
        <w:r w:rsidR="007C04F9" w:rsidDel="002252A8">
          <w:delText>out</w:delText>
        </w:r>
        <w:r w:rsidDel="002252A8">
          <w:delText xml:space="preserve"> the red Event pin and select “Add Custom Event”, name it something appropriate like “SpawnAFish”.</w:delText>
        </w:r>
      </w:del>
    </w:p>
    <w:p w14:paraId="2BEC6993" w14:textId="6F1A666A" w:rsidR="005078BD" w:rsidDel="002252A8" w:rsidRDefault="005078BD">
      <w:pPr>
        <w:keepNext/>
        <w:keepLines/>
        <w:spacing w:before="360" w:after="120"/>
        <w:outlineLvl w:val="1"/>
        <w:rPr>
          <w:del w:id="754" w:author="Duke Gledhill" w:date="2025-06-23T15:57:00Z" w16du:dateUtc="2025-06-23T14:57:00Z"/>
        </w:rPr>
        <w:pPrChange w:id="755" w:author="Duke Gledhill" w:date="2025-06-23T15:57:00Z" w16du:dateUtc="2025-06-23T14:57:00Z">
          <w:pPr>
            <w:ind w:right="7"/>
          </w:pPr>
        </w:pPrChange>
      </w:pPr>
    </w:p>
    <w:p w14:paraId="09B8A7C8" w14:textId="62D7E5C5" w:rsidR="00BB31E6" w:rsidDel="002252A8" w:rsidRDefault="00BB31E6">
      <w:pPr>
        <w:keepNext/>
        <w:keepLines/>
        <w:spacing w:before="360" w:after="120"/>
        <w:jc w:val="center"/>
        <w:outlineLvl w:val="1"/>
        <w:rPr>
          <w:del w:id="756" w:author="Duke Gledhill" w:date="2025-06-23T15:57:00Z" w16du:dateUtc="2025-06-23T14:57:00Z"/>
          <w:noProof/>
        </w:rPr>
        <w:pPrChange w:id="757" w:author="Duke Gledhill" w:date="2025-06-23T15:57:00Z" w16du:dateUtc="2025-06-23T14:57:00Z">
          <w:pPr>
            <w:ind w:right="7"/>
            <w:jc w:val="center"/>
          </w:pPr>
        </w:pPrChange>
      </w:pPr>
    </w:p>
    <w:p w14:paraId="2BEC6994" w14:textId="46161797" w:rsidR="005078BD" w:rsidDel="002252A8" w:rsidRDefault="00BB31E6">
      <w:pPr>
        <w:keepNext/>
        <w:keepLines/>
        <w:spacing w:before="360" w:after="120"/>
        <w:jc w:val="center"/>
        <w:outlineLvl w:val="1"/>
        <w:rPr>
          <w:del w:id="758" w:author="Duke Gledhill" w:date="2025-06-23T15:57:00Z" w16du:dateUtc="2025-06-23T14:57:00Z"/>
        </w:rPr>
        <w:pPrChange w:id="759" w:author="Duke Gledhill" w:date="2025-06-23T15:57:00Z" w16du:dateUtc="2025-06-23T14:57:00Z">
          <w:pPr>
            <w:ind w:right="7"/>
            <w:jc w:val="center"/>
          </w:pPr>
        </w:pPrChange>
      </w:pPr>
      <w:del w:id="760" w:author="Duke Gledhill" w:date="2025-06-23T15:57:00Z" w16du:dateUtc="2025-06-23T14:57:00Z">
        <w:r w:rsidRPr="00BB31E6" w:rsidDel="002252A8">
          <w:rPr>
            <w:noProof/>
          </w:rPr>
          <w:drawing>
            <wp:inline distT="0" distB="0" distL="0" distR="0" wp14:anchorId="7E6CEF13" wp14:editId="45EE5AF7">
              <wp:extent cx="4591050" cy="2238375"/>
              <wp:effectExtent l="0" t="0" r="0" b="9525"/>
              <wp:docPr id="46" name="Picture 4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6" name="Picture 46" descr="Graphical user interface, application&#10;&#10;Description automatically generated"/>
                      <pic:cNvPicPr/>
                    </pic:nvPicPr>
                    <pic:blipFill rotWithShape="1">
                      <a:blip r:embed="rId46"/>
                      <a:srcRect r="18682" b="39116"/>
                      <a:stretch/>
                    </pic:blipFill>
                    <pic:spPr bwMode="auto">
                      <a:xfrm>
                        <a:off x="0" y="0"/>
                        <a:ext cx="4617581" cy="225131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2BEC6995" w14:textId="5893D625" w:rsidR="005078BD" w:rsidDel="002252A8" w:rsidRDefault="005078BD">
      <w:pPr>
        <w:keepNext/>
        <w:keepLines/>
        <w:spacing w:before="360" w:after="120"/>
        <w:outlineLvl w:val="1"/>
        <w:rPr>
          <w:del w:id="761" w:author="Duke Gledhill" w:date="2025-06-23T15:57:00Z" w16du:dateUtc="2025-06-23T14:57:00Z"/>
        </w:rPr>
        <w:pPrChange w:id="762" w:author="Duke Gledhill" w:date="2025-06-23T15:57:00Z" w16du:dateUtc="2025-06-23T14:57:00Z">
          <w:pPr>
            <w:ind w:right="7"/>
          </w:pPr>
        </w:pPrChange>
      </w:pPr>
    </w:p>
    <w:p w14:paraId="2BEC6996" w14:textId="5A60B08B" w:rsidR="005078BD" w:rsidDel="002252A8" w:rsidRDefault="00313594">
      <w:pPr>
        <w:keepNext/>
        <w:keepLines/>
        <w:spacing w:before="360" w:after="120"/>
        <w:outlineLvl w:val="1"/>
        <w:rPr>
          <w:del w:id="763" w:author="Duke Gledhill" w:date="2025-06-23T15:57:00Z" w16du:dateUtc="2025-06-23T14:57:00Z"/>
        </w:rPr>
        <w:pPrChange w:id="764" w:author="Duke Gledhill" w:date="2025-06-23T15:57:00Z" w16du:dateUtc="2025-06-23T14:57:00Z">
          <w:pPr>
            <w:ind w:right="7"/>
          </w:pPr>
        </w:pPrChange>
      </w:pPr>
      <w:del w:id="765" w:author="Duke Gledhill" w:date="2025-06-23T15:57:00Z" w16du:dateUtc="2025-06-23T14:57:00Z">
        <w:r w:rsidDel="002252A8">
          <w:delText xml:space="preserve">This event trigger is now going to cause all of our spawn </w:delText>
        </w:r>
        <w:r w:rsidR="00BC7C10" w:rsidDel="002252A8">
          <w:delText>logic and</w:delText>
        </w:r>
        <w:r w:rsidDel="002252A8">
          <w:delText xml:space="preserve"> will be retriggered every </w:delText>
        </w:r>
        <w:r w:rsidR="00BC7C10" w:rsidRPr="00BC7C10" w:rsidDel="002252A8">
          <w:rPr>
            <w:i/>
            <w:iCs/>
          </w:rPr>
          <w:delText>n</w:delText>
        </w:r>
        <w:r w:rsidDel="002252A8">
          <w:delText xml:space="preserve"> seconds while the game is playing.</w:delText>
        </w:r>
      </w:del>
    </w:p>
    <w:p w14:paraId="2BEC6997" w14:textId="4A61BC28" w:rsidR="005078BD" w:rsidDel="002252A8" w:rsidRDefault="005078BD">
      <w:pPr>
        <w:keepNext/>
        <w:keepLines/>
        <w:spacing w:before="360" w:after="120"/>
        <w:outlineLvl w:val="1"/>
        <w:rPr>
          <w:del w:id="766" w:author="Duke Gledhill" w:date="2025-06-23T15:57:00Z" w16du:dateUtc="2025-06-23T14:57:00Z"/>
        </w:rPr>
        <w:pPrChange w:id="767" w:author="Duke Gledhill" w:date="2025-06-23T15:57:00Z" w16du:dateUtc="2025-06-23T14:57:00Z">
          <w:pPr>
            <w:ind w:right="7"/>
          </w:pPr>
        </w:pPrChange>
      </w:pPr>
    </w:p>
    <w:p w14:paraId="2BEC6998" w14:textId="1001FCE2" w:rsidR="005078BD" w:rsidDel="002252A8" w:rsidRDefault="00313594">
      <w:pPr>
        <w:keepNext/>
        <w:keepLines/>
        <w:spacing w:before="360" w:after="120"/>
        <w:outlineLvl w:val="1"/>
        <w:rPr>
          <w:del w:id="768" w:author="Duke Gledhill" w:date="2025-06-23T15:57:00Z" w16du:dateUtc="2025-06-23T14:57:00Z"/>
        </w:rPr>
        <w:pPrChange w:id="769" w:author="Duke Gledhill" w:date="2025-06-23T15:57:00Z" w16du:dateUtc="2025-06-23T14:57:00Z">
          <w:pPr>
            <w:ind w:right="7"/>
          </w:pPr>
        </w:pPrChange>
      </w:pPr>
      <w:del w:id="770" w:author="Duke Gledhill" w:date="2025-06-23T15:57:00Z" w16du:dateUtc="2025-06-23T14:57:00Z">
        <w:r w:rsidDel="002252A8">
          <w:delText>We’ll add two main nodes now, one to determine where we are (i.e. the spawner location, orientation and scale) and a spawning node.</w:delText>
        </w:r>
      </w:del>
    </w:p>
    <w:p w14:paraId="2BEC6999" w14:textId="57FC03C5" w:rsidR="005078BD" w:rsidDel="002252A8" w:rsidRDefault="00313594">
      <w:pPr>
        <w:keepNext/>
        <w:keepLines/>
        <w:spacing w:before="360" w:after="120"/>
        <w:outlineLvl w:val="1"/>
        <w:rPr>
          <w:del w:id="771" w:author="Duke Gledhill" w:date="2025-06-23T15:57:00Z" w16du:dateUtc="2025-06-23T14:57:00Z"/>
        </w:rPr>
        <w:pPrChange w:id="772" w:author="Duke Gledhill" w:date="2025-06-23T15:57:00Z" w16du:dateUtc="2025-06-23T14:57:00Z">
          <w:pPr>
            <w:ind w:right="7"/>
          </w:pPr>
        </w:pPrChange>
      </w:pPr>
      <w:del w:id="773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80768" behindDoc="0" locked="0" layoutInCell="1" hidden="0" allowOverlap="1" wp14:anchorId="2BEC6A0D" wp14:editId="2BEC6A0E">
              <wp:simplePos x="0" y="0"/>
              <wp:positionH relativeFrom="column">
                <wp:posOffset>19051</wp:posOffset>
              </wp:positionH>
              <wp:positionV relativeFrom="paragraph">
                <wp:posOffset>209550</wp:posOffset>
              </wp:positionV>
              <wp:extent cx="2275613" cy="1156357"/>
              <wp:effectExtent l="0" t="0" r="0" b="0"/>
              <wp:wrapSquare wrapText="bothSides" distT="114300" distB="114300" distL="114300" distR="114300"/>
              <wp:docPr id="14" name="image1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5.png"/>
                      <pic:cNvPicPr preferRelativeResize="0"/>
                    </pic:nvPicPr>
                    <pic:blipFill>
                      <a:blip r:embed="rId4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75613" cy="1156357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99A" w14:textId="27567B6D" w:rsidR="005078BD" w:rsidDel="002252A8" w:rsidRDefault="00313594">
      <w:pPr>
        <w:keepNext/>
        <w:keepLines/>
        <w:spacing w:before="360" w:after="120"/>
        <w:outlineLvl w:val="1"/>
        <w:rPr>
          <w:del w:id="774" w:author="Duke Gledhill" w:date="2025-06-23T15:57:00Z" w16du:dateUtc="2025-06-23T14:57:00Z"/>
        </w:rPr>
        <w:pPrChange w:id="775" w:author="Duke Gledhill" w:date="2025-06-23T15:57:00Z" w16du:dateUtc="2025-06-23T14:57:00Z">
          <w:pPr>
            <w:ind w:right="7"/>
          </w:pPr>
        </w:pPrChange>
      </w:pPr>
      <w:del w:id="776" w:author="Duke Gledhill" w:date="2025-06-23T15:57:00Z" w16du:dateUtc="2025-06-23T14:57:00Z">
        <w:r w:rsidDel="002252A8">
          <w:delText>First, right click somewhere below the SpawnAFish custom event and search for “GetActorTransform”. To the right of that, right-click and search for SpawnActorFromClass. In the spawnactorfromclass node, choose the AFish class in the class dropdown option.</w:delText>
        </w:r>
      </w:del>
    </w:p>
    <w:p w14:paraId="2BEC699B" w14:textId="3BC9BB12" w:rsidR="005078BD" w:rsidDel="002252A8" w:rsidRDefault="005078BD">
      <w:pPr>
        <w:keepNext/>
        <w:keepLines/>
        <w:spacing w:before="360" w:after="120"/>
        <w:outlineLvl w:val="1"/>
        <w:rPr>
          <w:del w:id="777" w:author="Duke Gledhill" w:date="2025-06-23T15:57:00Z" w16du:dateUtc="2025-06-23T14:57:00Z"/>
        </w:rPr>
        <w:pPrChange w:id="778" w:author="Duke Gledhill" w:date="2025-06-23T15:57:00Z" w16du:dateUtc="2025-06-23T14:57:00Z">
          <w:pPr>
            <w:ind w:right="7"/>
          </w:pPr>
        </w:pPrChange>
      </w:pPr>
    </w:p>
    <w:p w14:paraId="2BEC699C" w14:textId="503D28E3" w:rsidR="005078BD" w:rsidDel="002252A8" w:rsidRDefault="00D5390A">
      <w:pPr>
        <w:keepNext/>
        <w:keepLines/>
        <w:spacing w:before="360" w:after="120"/>
        <w:outlineLvl w:val="1"/>
        <w:rPr>
          <w:del w:id="779" w:author="Duke Gledhill" w:date="2025-06-23T15:57:00Z" w16du:dateUtc="2025-06-23T14:57:00Z"/>
        </w:rPr>
        <w:pPrChange w:id="780" w:author="Duke Gledhill" w:date="2025-06-23T15:57:00Z" w16du:dateUtc="2025-06-23T14:57:00Z">
          <w:pPr>
            <w:ind w:right="7"/>
          </w:pPr>
        </w:pPrChange>
      </w:pPr>
      <w:del w:id="781" w:author="Duke Gledhill" w:date="2025-06-23T15:57:00Z" w16du:dateUtc="2025-06-23T14:57:00Z">
        <w:r w:rsidDel="002252A8">
          <w:rPr>
            <w:noProof/>
          </w:rPr>
          <w:drawing>
            <wp:anchor distT="114300" distB="114300" distL="114300" distR="114300" simplePos="0" relativeHeight="251681792" behindDoc="0" locked="0" layoutInCell="1" hidden="0" allowOverlap="1" wp14:anchorId="2BEC6A0F" wp14:editId="13ACEB4F">
              <wp:simplePos x="0" y="0"/>
              <wp:positionH relativeFrom="column">
                <wp:posOffset>3076036</wp:posOffset>
              </wp:positionH>
              <wp:positionV relativeFrom="paragraph">
                <wp:posOffset>1223</wp:posOffset>
              </wp:positionV>
              <wp:extent cx="2895033" cy="1152525"/>
              <wp:effectExtent l="0" t="0" r="0" b="0"/>
              <wp:wrapSquare wrapText="bothSides" distT="114300" distB="114300" distL="114300" distR="114300"/>
              <wp:docPr id="38" name="image3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0.png"/>
                      <pic:cNvPicPr preferRelativeResize="0"/>
                    </pic:nvPicPr>
                    <pic:blipFill>
                      <a:blip r:embed="rId4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95033" cy="115252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del>
    </w:p>
    <w:p w14:paraId="2BEC699D" w14:textId="55567849" w:rsidR="005078BD" w:rsidDel="002252A8" w:rsidRDefault="005078BD">
      <w:pPr>
        <w:keepNext/>
        <w:keepLines/>
        <w:spacing w:before="360" w:after="120"/>
        <w:outlineLvl w:val="1"/>
        <w:rPr>
          <w:del w:id="782" w:author="Duke Gledhill" w:date="2025-06-23T15:57:00Z" w16du:dateUtc="2025-06-23T14:57:00Z"/>
        </w:rPr>
        <w:pPrChange w:id="783" w:author="Duke Gledhill" w:date="2025-06-23T15:57:00Z" w16du:dateUtc="2025-06-23T14:57:00Z">
          <w:pPr>
            <w:ind w:right="7"/>
          </w:pPr>
        </w:pPrChange>
      </w:pPr>
    </w:p>
    <w:p w14:paraId="2BEC699E" w14:textId="715170F8" w:rsidR="005078BD" w:rsidDel="002252A8" w:rsidRDefault="005078BD">
      <w:pPr>
        <w:keepNext/>
        <w:keepLines/>
        <w:spacing w:before="360" w:after="120"/>
        <w:outlineLvl w:val="1"/>
        <w:rPr>
          <w:del w:id="784" w:author="Duke Gledhill" w:date="2025-06-23T15:57:00Z" w16du:dateUtc="2025-06-23T14:57:00Z"/>
        </w:rPr>
        <w:pPrChange w:id="785" w:author="Duke Gledhill" w:date="2025-06-23T15:57:00Z" w16du:dateUtc="2025-06-23T14:57:00Z">
          <w:pPr>
            <w:ind w:right="7"/>
          </w:pPr>
        </w:pPrChange>
      </w:pPr>
    </w:p>
    <w:p w14:paraId="2BEC699F" w14:textId="5C67BBE0" w:rsidR="005078BD" w:rsidDel="002252A8" w:rsidRDefault="005078BD">
      <w:pPr>
        <w:keepNext/>
        <w:keepLines/>
        <w:spacing w:before="360" w:after="120"/>
        <w:outlineLvl w:val="1"/>
        <w:rPr>
          <w:del w:id="786" w:author="Duke Gledhill" w:date="2025-06-23T15:57:00Z" w16du:dateUtc="2025-06-23T14:57:00Z"/>
        </w:rPr>
        <w:pPrChange w:id="787" w:author="Duke Gledhill" w:date="2025-06-23T15:57:00Z" w16du:dateUtc="2025-06-23T14:57:00Z">
          <w:pPr>
            <w:ind w:right="7"/>
          </w:pPr>
        </w:pPrChange>
      </w:pPr>
    </w:p>
    <w:p w14:paraId="2BEC69A0" w14:textId="129F5BDE" w:rsidR="005078BD" w:rsidDel="002252A8" w:rsidRDefault="005078BD">
      <w:pPr>
        <w:keepNext/>
        <w:keepLines/>
        <w:spacing w:before="360" w:after="120"/>
        <w:outlineLvl w:val="1"/>
        <w:rPr>
          <w:del w:id="788" w:author="Duke Gledhill" w:date="2025-06-23T15:57:00Z" w16du:dateUtc="2025-06-23T14:57:00Z"/>
        </w:rPr>
        <w:pPrChange w:id="789" w:author="Duke Gledhill" w:date="2025-06-23T15:57:00Z" w16du:dateUtc="2025-06-23T14:57:00Z">
          <w:pPr>
            <w:ind w:right="7"/>
          </w:pPr>
        </w:pPrChange>
      </w:pPr>
    </w:p>
    <w:p w14:paraId="2BEC69A1" w14:textId="0693FED0" w:rsidR="005078BD" w:rsidDel="002252A8" w:rsidRDefault="005078BD">
      <w:pPr>
        <w:keepNext/>
        <w:keepLines/>
        <w:spacing w:before="360" w:after="120"/>
        <w:outlineLvl w:val="1"/>
        <w:rPr>
          <w:del w:id="790" w:author="Duke Gledhill" w:date="2025-06-23T15:57:00Z" w16du:dateUtc="2025-06-23T14:57:00Z"/>
        </w:rPr>
        <w:pPrChange w:id="791" w:author="Duke Gledhill" w:date="2025-06-23T15:57:00Z" w16du:dateUtc="2025-06-23T14:57:00Z">
          <w:pPr>
            <w:ind w:right="7"/>
          </w:pPr>
        </w:pPrChange>
      </w:pPr>
    </w:p>
    <w:p w14:paraId="2BEC69A2" w14:textId="76A316A6" w:rsidR="005078BD" w:rsidDel="002252A8" w:rsidRDefault="005078BD">
      <w:pPr>
        <w:keepNext/>
        <w:keepLines/>
        <w:spacing w:before="360" w:after="120"/>
        <w:outlineLvl w:val="1"/>
        <w:rPr>
          <w:del w:id="792" w:author="Duke Gledhill" w:date="2025-06-23T15:57:00Z" w16du:dateUtc="2025-06-23T14:57:00Z"/>
        </w:rPr>
        <w:pPrChange w:id="793" w:author="Duke Gledhill" w:date="2025-06-23T15:57:00Z" w16du:dateUtc="2025-06-23T14:57:00Z">
          <w:pPr>
            <w:ind w:right="7"/>
          </w:pPr>
        </w:pPrChange>
      </w:pPr>
    </w:p>
    <w:p w14:paraId="2BEC69A3" w14:textId="40FE9C11" w:rsidR="005078BD" w:rsidDel="002252A8" w:rsidRDefault="00BB31E6">
      <w:pPr>
        <w:keepNext/>
        <w:keepLines/>
        <w:spacing w:before="360" w:after="120"/>
        <w:outlineLvl w:val="1"/>
        <w:rPr>
          <w:del w:id="794" w:author="Duke Gledhill" w:date="2025-06-23T15:57:00Z" w16du:dateUtc="2025-06-23T14:57:00Z"/>
        </w:rPr>
        <w:pPrChange w:id="795" w:author="Duke Gledhill" w:date="2025-06-23T15:57:00Z" w16du:dateUtc="2025-06-23T14:57:00Z">
          <w:pPr>
            <w:ind w:right="7"/>
          </w:pPr>
        </w:pPrChange>
      </w:pPr>
      <w:del w:id="796" w:author="Duke Gledhill" w:date="2025-06-23T15:57:00Z" w16du:dateUtc="2025-06-23T14:57:00Z">
        <w:r w:rsidRPr="00BB31E6" w:rsidDel="002252A8">
          <w:rPr>
            <w:noProof/>
          </w:rPr>
          <w:drawing>
            <wp:anchor distT="0" distB="0" distL="114300" distR="114300" simplePos="0" relativeHeight="251701248" behindDoc="1" locked="0" layoutInCell="1" allowOverlap="1" wp14:anchorId="5AF4509C" wp14:editId="0AEA4BD9">
              <wp:simplePos x="0" y="0"/>
              <wp:positionH relativeFrom="margin">
                <wp:align>left</wp:align>
              </wp:positionH>
              <wp:positionV relativeFrom="paragraph">
                <wp:posOffset>78105</wp:posOffset>
              </wp:positionV>
              <wp:extent cx="3620135" cy="1501140"/>
              <wp:effectExtent l="0" t="0" r="0" b="3810"/>
              <wp:wrapTight wrapText="bothSides">
                <wp:wrapPolygon edited="0">
                  <wp:start x="0" y="0"/>
                  <wp:lineTo x="0" y="21381"/>
                  <wp:lineTo x="21483" y="21381"/>
                  <wp:lineTo x="21483" y="0"/>
                  <wp:lineTo x="0" y="0"/>
                </wp:wrapPolygon>
              </wp:wrapTight>
              <wp:docPr id="48" name="Picture 48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8" name="Picture 48" descr="Graphical user interface, application&#10;&#10;Description automatically generated"/>
                      <pic:cNvPicPr/>
                    </pic:nvPicPr>
                    <pic:blipFill>
                      <a:blip r:embed="rId4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20135" cy="15011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DA32199" w14:textId="226F88F7" w:rsidR="00D72B83" w:rsidDel="002252A8" w:rsidRDefault="00313594">
      <w:pPr>
        <w:keepNext/>
        <w:keepLines/>
        <w:spacing w:before="360" w:after="120"/>
        <w:outlineLvl w:val="1"/>
        <w:rPr>
          <w:del w:id="797" w:author="Duke Gledhill" w:date="2025-06-23T15:57:00Z" w16du:dateUtc="2025-06-23T14:57:00Z"/>
        </w:rPr>
        <w:pPrChange w:id="798" w:author="Duke Gledhill" w:date="2025-06-23T15:57:00Z" w16du:dateUtc="2025-06-23T14:57:00Z">
          <w:pPr>
            <w:ind w:right="7"/>
          </w:pPr>
        </w:pPrChange>
      </w:pPr>
      <w:del w:id="799" w:author="Duke Gledhill" w:date="2025-06-23T15:57:00Z" w16du:dateUtc="2025-06-23T14:57:00Z">
        <w:r w:rsidDel="002252A8">
          <w:delText xml:space="preserve">We now have the right </w:delText>
        </w:r>
        <w:r w:rsidR="00D72B83" w:rsidDel="002252A8">
          <w:delText>parts, and the fish will spawn fine. However, it will always be the same.</w:delText>
        </w:r>
      </w:del>
    </w:p>
    <w:p w14:paraId="1638D460" w14:textId="2BE63D41" w:rsidR="00D72B83" w:rsidDel="002252A8" w:rsidRDefault="00D72B83">
      <w:pPr>
        <w:keepNext/>
        <w:keepLines/>
        <w:spacing w:before="360" w:after="120"/>
        <w:outlineLvl w:val="1"/>
        <w:rPr>
          <w:del w:id="800" w:author="Duke Gledhill" w:date="2025-06-23T15:57:00Z" w16du:dateUtc="2025-06-23T14:57:00Z"/>
        </w:rPr>
        <w:pPrChange w:id="801" w:author="Duke Gledhill" w:date="2025-06-23T15:57:00Z" w16du:dateUtc="2025-06-23T14:57:00Z">
          <w:pPr>
            <w:ind w:right="7"/>
          </w:pPr>
        </w:pPrChange>
      </w:pPr>
    </w:p>
    <w:p w14:paraId="74095567" w14:textId="3AC8B211" w:rsidR="00D72B83" w:rsidDel="002252A8" w:rsidRDefault="00D72B83">
      <w:pPr>
        <w:keepNext/>
        <w:keepLines/>
        <w:spacing w:before="360" w:after="120"/>
        <w:outlineLvl w:val="1"/>
        <w:rPr>
          <w:del w:id="802" w:author="Duke Gledhill" w:date="2025-06-23T15:57:00Z" w16du:dateUtc="2025-06-23T14:57:00Z"/>
        </w:rPr>
        <w:pPrChange w:id="803" w:author="Duke Gledhill" w:date="2025-06-23T15:57:00Z" w16du:dateUtc="2025-06-23T14:57:00Z">
          <w:pPr>
            <w:ind w:right="7"/>
          </w:pPr>
        </w:pPrChange>
      </w:pPr>
    </w:p>
    <w:p w14:paraId="0A0997C1" w14:textId="40640CA5" w:rsidR="00D72B83" w:rsidDel="002252A8" w:rsidRDefault="00D72B83">
      <w:pPr>
        <w:keepNext/>
        <w:keepLines/>
        <w:spacing w:before="360" w:after="120"/>
        <w:outlineLvl w:val="1"/>
        <w:rPr>
          <w:del w:id="804" w:author="Duke Gledhill" w:date="2025-06-23T15:57:00Z" w16du:dateUtc="2025-06-23T14:57:00Z"/>
        </w:rPr>
        <w:pPrChange w:id="805" w:author="Duke Gledhill" w:date="2025-06-23T15:57:00Z" w16du:dateUtc="2025-06-23T14:57:00Z">
          <w:pPr>
            <w:ind w:right="7"/>
          </w:pPr>
        </w:pPrChange>
      </w:pPr>
    </w:p>
    <w:p w14:paraId="22FA6865" w14:textId="5945E0F2" w:rsidR="00D72B83" w:rsidDel="002252A8" w:rsidRDefault="00D72B83">
      <w:pPr>
        <w:keepNext/>
        <w:keepLines/>
        <w:spacing w:before="360" w:after="120"/>
        <w:outlineLvl w:val="1"/>
        <w:rPr>
          <w:del w:id="806" w:author="Duke Gledhill" w:date="2025-06-23T15:57:00Z" w16du:dateUtc="2025-06-23T14:57:00Z"/>
        </w:rPr>
        <w:pPrChange w:id="807" w:author="Duke Gledhill" w:date="2025-06-23T15:57:00Z" w16du:dateUtc="2025-06-23T14:57:00Z">
          <w:pPr>
            <w:ind w:right="7"/>
          </w:pPr>
        </w:pPrChange>
      </w:pPr>
    </w:p>
    <w:p w14:paraId="32C29266" w14:textId="68D376EF" w:rsidR="00D72B83" w:rsidDel="002252A8" w:rsidRDefault="00D72B83">
      <w:pPr>
        <w:keepNext/>
        <w:keepLines/>
        <w:spacing w:before="360" w:after="120"/>
        <w:outlineLvl w:val="1"/>
        <w:rPr>
          <w:del w:id="808" w:author="Duke Gledhill" w:date="2025-06-23T15:57:00Z" w16du:dateUtc="2025-06-23T14:57:00Z"/>
        </w:rPr>
        <w:pPrChange w:id="809" w:author="Duke Gledhill" w:date="2025-06-23T15:57:00Z" w16du:dateUtc="2025-06-23T14:57:00Z">
          <w:pPr>
            <w:ind w:right="7"/>
          </w:pPr>
        </w:pPrChange>
      </w:pPr>
    </w:p>
    <w:p w14:paraId="0FF13FEA" w14:textId="1386928F" w:rsidR="00D72B83" w:rsidDel="002252A8" w:rsidRDefault="00D72B83">
      <w:pPr>
        <w:keepNext/>
        <w:keepLines/>
        <w:spacing w:before="360" w:after="120"/>
        <w:outlineLvl w:val="1"/>
        <w:rPr>
          <w:del w:id="810" w:author="Duke Gledhill" w:date="2025-06-23T15:57:00Z" w16du:dateUtc="2025-06-23T14:57:00Z"/>
        </w:rPr>
        <w:pPrChange w:id="811" w:author="Duke Gledhill" w:date="2025-06-23T15:57:00Z" w16du:dateUtc="2025-06-23T14:57:00Z">
          <w:pPr>
            <w:ind w:right="7"/>
          </w:pPr>
        </w:pPrChange>
      </w:pPr>
    </w:p>
    <w:p w14:paraId="7553037F" w14:textId="2CB1225C" w:rsidR="00D72B83" w:rsidDel="002252A8" w:rsidRDefault="00D72B83">
      <w:pPr>
        <w:keepNext/>
        <w:keepLines/>
        <w:spacing w:before="360" w:after="120"/>
        <w:outlineLvl w:val="1"/>
        <w:rPr>
          <w:del w:id="812" w:author="Duke Gledhill" w:date="2025-06-23T15:57:00Z" w16du:dateUtc="2025-06-23T14:57:00Z"/>
        </w:rPr>
        <w:pPrChange w:id="813" w:author="Duke Gledhill" w:date="2025-06-23T15:57:00Z" w16du:dateUtc="2025-06-23T14:57:00Z">
          <w:pPr>
            <w:ind w:right="7"/>
          </w:pPr>
        </w:pPrChange>
      </w:pPr>
    </w:p>
    <w:p w14:paraId="2BEC69AF" w14:textId="220A11B0" w:rsidR="005078BD" w:rsidDel="002252A8" w:rsidRDefault="00313594">
      <w:pPr>
        <w:keepNext/>
        <w:keepLines/>
        <w:spacing w:before="360" w:after="120"/>
        <w:outlineLvl w:val="1"/>
        <w:rPr>
          <w:del w:id="814" w:author="Duke Gledhill" w:date="2025-06-23T15:57:00Z" w16du:dateUtc="2025-06-23T14:57:00Z"/>
        </w:rPr>
        <w:pPrChange w:id="815" w:author="Duke Gledhill" w:date="2025-06-23T15:57:00Z" w16du:dateUtc="2025-06-23T14:57:00Z">
          <w:pPr>
            <w:ind w:right="7"/>
          </w:pPr>
        </w:pPrChange>
      </w:pPr>
      <w:del w:id="816" w:author="Duke Gledhill" w:date="2025-06-23T15:57:00Z" w16du:dateUtc="2025-06-23T14:57:00Z">
        <w:r w:rsidDel="002252A8">
          <w:delText>Place the spawner in the game world. Whichever way the spawner local Y is pointing, your fish will swim in that direction.</w:delText>
        </w:r>
      </w:del>
    </w:p>
    <w:p w14:paraId="2BEC69B0" w14:textId="77555431" w:rsidR="005078BD" w:rsidDel="002252A8" w:rsidRDefault="005078BD">
      <w:pPr>
        <w:keepNext/>
        <w:keepLines/>
        <w:spacing w:before="360" w:after="120"/>
        <w:outlineLvl w:val="1"/>
        <w:rPr>
          <w:del w:id="817" w:author="Duke Gledhill" w:date="2025-06-23T15:57:00Z" w16du:dateUtc="2025-06-23T14:57:00Z"/>
        </w:rPr>
        <w:pPrChange w:id="818" w:author="Duke Gledhill" w:date="2025-06-23T15:57:00Z" w16du:dateUtc="2025-06-23T14:57:00Z">
          <w:pPr>
            <w:ind w:right="7"/>
          </w:pPr>
        </w:pPrChange>
      </w:pPr>
    </w:p>
    <w:p w14:paraId="2BEC69BF" w14:textId="39B695F1" w:rsidR="005078BD" w:rsidDel="002252A8" w:rsidRDefault="00D72B83">
      <w:pPr>
        <w:keepNext/>
        <w:keepLines/>
        <w:spacing w:before="360" w:after="120"/>
        <w:outlineLvl w:val="1"/>
        <w:rPr>
          <w:del w:id="819" w:author="Duke Gledhill" w:date="2025-06-23T15:57:00Z" w16du:dateUtc="2025-06-23T14:57:00Z"/>
        </w:rPr>
        <w:pPrChange w:id="820" w:author="Duke Gledhill" w:date="2025-06-23T15:57:00Z" w16du:dateUtc="2025-06-23T14:57:00Z">
          <w:pPr>
            <w:ind w:right="7"/>
          </w:pPr>
        </w:pPrChange>
      </w:pPr>
      <w:del w:id="821" w:author="Duke Gledhill" w:date="2025-06-23T15:57:00Z" w16du:dateUtc="2025-06-23T14:57:00Z">
        <w:r w:rsidRPr="00D72B83" w:rsidDel="002252A8">
          <w:rPr>
            <w:noProof/>
          </w:rPr>
          <w:drawing>
            <wp:anchor distT="0" distB="0" distL="114300" distR="114300" simplePos="0" relativeHeight="251702272" behindDoc="1" locked="0" layoutInCell="1" allowOverlap="1" wp14:anchorId="4879400A" wp14:editId="6D5F2447">
              <wp:simplePos x="0" y="0"/>
              <wp:positionH relativeFrom="column">
                <wp:posOffset>2376170</wp:posOffset>
              </wp:positionH>
              <wp:positionV relativeFrom="paragraph">
                <wp:posOffset>6350</wp:posOffset>
              </wp:positionV>
              <wp:extent cx="3543300" cy="1746885"/>
              <wp:effectExtent l="0" t="0" r="0" b="5715"/>
              <wp:wrapTight wrapText="bothSides">
                <wp:wrapPolygon edited="0">
                  <wp:start x="0" y="0"/>
                  <wp:lineTo x="0" y="21435"/>
                  <wp:lineTo x="21484" y="21435"/>
                  <wp:lineTo x="21484" y="0"/>
                  <wp:lineTo x="0" y="0"/>
                </wp:wrapPolygon>
              </wp:wrapTight>
              <wp:docPr id="53" name="Picture 53" descr="Graphical user interfac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3" name="Picture 53" descr="Graphical user interface&#10;&#10;Description automatically generated"/>
                      <pic:cNvPicPr/>
                    </pic:nvPicPr>
                    <pic:blipFill>
                      <a:blip r:embed="rId5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43300" cy="1746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313594" w:rsidDel="002252A8">
          <w:delText>Try placing the spawners at each end of the play zone, when you play the game, your fish will swim in front of the robot…. Shoot those fish!!</w:delText>
        </w:r>
        <w:bookmarkStart w:id="822" w:name="_ruivy2gw5fi3" w:colFirst="0" w:colLast="0"/>
        <w:bookmarkEnd w:id="822"/>
        <w:r w:rsidRPr="00D72B83" w:rsidDel="002252A8">
          <w:rPr>
            <w:noProof/>
          </w:rPr>
          <w:delText xml:space="preserve"> </w:delText>
        </w:r>
      </w:del>
    </w:p>
    <w:p w14:paraId="1C240E85" w14:textId="2CA31DF0" w:rsidR="00344BF2" w:rsidDel="002252A8" w:rsidRDefault="00344BF2">
      <w:pPr>
        <w:keepNext/>
        <w:keepLines/>
        <w:spacing w:before="360" w:after="120"/>
        <w:outlineLvl w:val="1"/>
        <w:rPr>
          <w:del w:id="823" w:author="Duke Gledhill" w:date="2025-06-23T15:57:00Z" w16du:dateUtc="2025-06-23T14:57:00Z"/>
        </w:rPr>
        <w:pPrChange w:id="824" w:author="Duke Gledhill" w:date="2025-06-23T15:57:00Z" w16du:dateUtc="2025-06-23T14:57:00Z">
          <w:pPr>
            <w:ind w:right="7"/>
          </w:pPr>
        </w:pPrChange>
      </w:pPr>
    </w:p>
    <w:p w14:paraId="50DD551F" w14:textId="51DB234C" w:rsidR="00344BF2" w:rsidDel="002252A8" w:rsidRDefault="00344BF2">
      <w:pPr>
        <w:keepNext/>
        <w:keepLines/>
        <w:spacing w:before="360" w:after="120"/>
        <w:outlineLvl w:val="1"/>
        <w:rPr>
          <w:del w:id="825" w:author="Duke Gledhill" w:date="2025-06-23T15:57:00Z" w16du:dateUtc="2025-06-23T14:57:00Z"/>
        </w:rPr>
        <w:pPrChange w:id="826" w:author="Duke Gledhill" w:date="2025-06-23T15:57:00Z" w16du:dateUtc="2025-06-23T14:57:00Z">
          <w:pPr/>
        </w:pPrChange>
      </w:pPr>
      <w:del w:id="827" w:author="Duke Gledhill" w:date="2025-06-23T15:57:00Z" w16du:dateUtc="2025-06-23T14:57:00Z">
        <w:r w:rsidDel="002252A8">
          <w:br w:type="page"/>
        </w:r>
      </w:del>
    </w:p>
    <w:p w14:paraId="57817FF4" w14:textId="3949B5A5" w:rsidR="00344BF2" w:rsidDel="002252A8" w:rsidRDefault="00D72B83">
      <w:pPr>
        <w:pStyle w:val="Heading2"/>
        <w:rPr>
          <w:del w:id="828" w:author="Duke Gledhill" w:date="2025-06-23T15:57:00Z" w16du:dateUtc="2025-06-23T14:57:00Z"/>
        </w:rPr>
      </w:pPr>
      <w:del w:id="829" w:author="Duke Gledhill" w:date="2025-06-23T15:57:00Z" w16du:dateUtc="2025-06-23T14:57:00Z">
        <w:r w:rsidDel="002252A8">
          <w:delText>Expanding the project</w:delText>
        </w:r>
      </w:del>
    </w:p>
    <w:p w14:paraId="2D0741E4" w14:textId="5BCA50A8" w:rsidR="00344BF2" w:rsidDel="002252A8" w:rsidRDefault="00344BF2">
      <w:pPr>
        <w:keepNext/>
        <w:keepLines/>
        <w:spacing w:before="360" w:after="120"/>
        <w:outlineLvl w:val="1"/>
        <w:rPr>
          <w:del w:id="830" w:author="Duke Gledhill" w:date="2025-06-23T15:57:00Z" w16du:dateUtc="2025-06-23T14:57:00Z"/>
        </w:rPr>
        <w:pPrChange w:id="831" w:author="Duke Gledhill" w:date="2025-06-23T15:57:00Z" w16du:dateUtc="2025-06-23T14:57:00Z">
          <w:pPr>
            <w:ind w:right="7"/>
          </w:pPr>
        </w:pPrChange>
      </w:pPr>
    </w:p>
    <w:p w14:paraId="2A3FD1C5" w14:textId="3ECFE85B" w:rsidR="00344BF2" w:rsidDel="002252A8" w:rsidRDefault="00D72B83">
      <w:pPr>
        <w:keepNext/>
        <w:keepLines/>
        <w:spacing w:before="360" w:after="120"/>
        <w:outlineLvl w:val="1"/>
        <w:rPr>
          <w:del w:id="832" w:author="Duke Gledhill" w:date="2025-06-23T15:57:00Z" w16du:dateUtc="2025-06-23T14:57:00Z"/>
        </w:rPr>
        <w:pPrChange w:id="833" w:author="Duke Gledhill" w:date="2025-06-23T15:57:00Z" w16du:dateUtc="2025-06-23T14:57:00Z">
          <w:pPr>
            <w:ind w:right="7"/>
          </w:pPr>
        </w:pPrChange>
      </w:pPr>
      <w:del w:id="834" w:author="Duke Gledhill" w:date="2025-06-23T15:57:00Z" w16du:dateUtc="2025-06-23T14:57:00Z">
        <w:r w:rsidDel="002252A8">
          <w:delText>Easy ways to expand the project</w:delText>
        </w:r>
        <w:r w:rsidR="00E820ED" w:rsidDel="002252A8">
          <w:delText>:</w:delText>
        </w:r>
      </w:del>
    </w:p>
    <w:p w14:paraId="59D6FBD4" w14:textId="4911B8AF" w:rsidR="00D72B83" w:rsidDel="002252A8" w:rsidRDefault="00D72B83">
      <w:pPr>
        <w:keepNext/>
        <w:keepLines/>
        <w:spacing w:before="360" w:after="120"/>
        <w:outlineLvl w:val="1"/>
        <w:rPr>
          <w:del w:id="835" w:author="Duke Gledhill" w:date="2025-06-23T15:57:00Z" w16du:dateUtc="2025-06-23T14:57:00Z"/>
        </w:rPr>
        <w:pPrChange w:id="836" w:author="Duke Gledhill" w:date="2025-06-23T15:57:00Z" w16du:dateUtc="2025-06-23T14:57:00Z">
          <w:pPr>
            <w:ind w:right="7"/>
          </w:pPr>
        </w:pPrChange>
      </w:pPr>
    </w:p>
    <w:p w14:paraId="2961634E" w14:textId="01EA8749" w:rsidR="00DF5528" w:rsidDel="002252A8" w:rsidRDefault="00DF5528">
      <w:pPr>
        <w:keepNext/>
        <w:keepLines/>
        <w:numPr>
          <w:ilvl w:val="0"/>
          <w:numId w:val="4"/>
        </w:numPr>
        <w:spacing w:before="360" w:after="120"/>
        <w:outlineLvl w:val="1"/>
        <w:rPr>
          <w:del w:id="837" w:author="Duke Gledhill" w:date="2025-06-23T15:57:00Z" w16du:dateUtc="2025-06-23T14:57:00Z"/>
        </w:rPr>
        <w:pPrChange w:id="838" w:author="Duke Gledhill" w:date="2025-06-23T15:57:00Z" w16du:dateUtc="2025-06-23T14:57:00Z">
          <w:pPr>
            <w:numPr>
              <w:numId w:val="4"/>
            </w:numPr>
            <w:ind w:left="1440" w:right="7" w:hanging="360"/>
          </w:pPr>
        </w:pPrChange>
      </w:pPr>
      <w:del w:id="839" w:author="Duke Gledhill" w:date="2025-06-23T15:57:00Z" w16du:dateUtc="2025-06-23T14:57:00Z">
        <w:r w:rsidDel="002252A8">
          <w:delText>Changing the Fish speed for each fish</w:delText>
        </w:r>
      </w:del>
    </w:p>
    <w:p w14:paraId="182B7E8E" w14:textId="55657754" w:rsidR="00DF5528" w:rsidDel="002252A8" w:rsidRDefault="00DF5528">
      <w:pPr>
        <w:keepNext/>
        <w:keepLines/>
        <w:numPr>
          <w:ilvl w:val="0"/>
          <w:numId w:val="4"/>
        </w:numPr>
        <w:spacing w:before="360" w:after="120"/>
        <w:outlineLvl w:val="1"/>
        <w:rPr>
          <w:del w:id="840" w:author="Duke Gledhill" w:date="2025-06-23T15:57:00Z" w16du:dateUtc="2025-06-23T14:57:00Z"/>
        </w:rPr>
        <w:pPrChange w:id="841" w:author="Duke Gledhill" w:date="2025-06-23T15:57:00Z" w16du:dateUtc="2025-06-23T14:57:00Z">
          <w:pPr>
            <w:numPr>
              <w:numId w:val="4"/>
            </w:numPr>
            <w:ind w:left="1440" w:right="7" w:hanging="360"/>
          </w:pPr>
        </w:pPrChange>
      </w:pPr>
      <w:del w:id="842" w:author="Duke Gledhill" w:date="2025-06-23T15:57:00Z" w16du:dateUtc="2025-06-23T14:57:00Z">
        <w:r w:rsidDel="002252A8">
          <w:delText>A random selection of Fish models</w:delText>
        </w:r>
      </w:del>
    </w:p>
    <w:p w14:paraId="57A2D18B" w14:textId="774441D3" w:rsidR="00DF5528" w:rsidDel="002252A8" w:rsidRDefault="00DF5528">
      <w:pPr>
        <w:keepNext/>
        <w:keepLines/>
        <w:numPr>
          <w:ilvl w:val="0"/>
          <w:numId w:val="4"/>
        </w:numPr>
        <w:spacing w:before="360" w:after="120"/>
        <w:outlineLvl w:val="1"/>
        <w:rPr>
          <w:del w:id="843" w:author="Duke Gledhill" w:date="2025-06-23T15:57:00Z" w16du:dateUtc="2025-06-23T14:57:00Z"/>
        </w:rPr>
        <w:pPrChange w:id="844" w:author="Duke Gledhill" w:date="2025-06-23T15:57:00Z" w16du:dateUtc="2025-06-23T14:57:00Z">
          <w:pPr>
            <w:numPr>
              <w:numId w:val="4"/>
            </w:numPr>
            <w:ind w:left="1440" w:right="7" w:hanging="360"/>
          </w:pPr>
        </w:pPrChange>
      </w:pPr>
      <w:del w:id="845" w:author="Duke Gledhill" w:date="2025-06-23T15:57:00Z" w16du:dateUtc="2025-06-23T14:57:00Z">
        <w:r w:rsidDel="002252A8">
          <w:delText>Changing the Fish colours</w:delText>
        </w:r>
      </w:del>
    </w:p>
    <w:p w14:paraId="1C4DB809" w14:textId="1FAD8647" w:rsidR="00DF5528" w:rsidDel="002252A8" w:rsidRDefault="00DF5528">
      <w:pPr>
        <w:keepNext/>
        <w:keepLines/>
        <w:numPr>
          <w:ilvl w:val="0"/>
          <w:numId w:val="4"/>
        </w:numPr>
        <w:spacing w:before="360" w:after="120"/>
        <w:outlineLvl w:val="1"/>
        <w:rPr>
          <w:del w:id="846" w:author="Duke Gledhill" w:date="2025-06-23T15:57:00Z" w16du:dateUtc="2025-06-23T14:57:00Z"/>
        </w:rPr>
        <w:pPrChange w:id="847" w:author="Duke Gledhill" w:date="2025-06-23T15:57:00Z" w16du:dateUtc="2025-06-23T14:57:00Z">
          <w:pPr>
            <w:numPr>
              <w:numId w:val="4"/>
            </w:numPr>
            <w:ind w:left="1440" w:right="7" w:hanging="360"/>
          </w:pPr>
        </w:pPrChange>
      </w:pPr>
      <w:del w:id="848" w:author="Duke Gledhill" w:date="2025-06-23T15:57:00Z" w16du:dateUtc="2025-06-23T14:57:00Z">
        <w:r w:rsidDel="002252A8">
          <w:delText>Variable spawn rates (delay, scale, position)</w:delText>
        </w:r>
      </w:del>
    </w:p>
    <w:p w14:paraId="5BAA5AB4" w14:textId="5F051DC5" w:rsidR="00D72B83" w:rsidDel="002252A8" w:rsidRDefault="00D72B83">
      <w:pPr>
        <w:keepNext/>
        <w:keepLines/>
        <w:spacing w:before="360" w:after="120"/>
        <w:outlineLvl w:val="1"/>
        <w:rPr>
          <w:del w:id="849" w:author="Duke Gledhill" w:date="2025-06-23T15:57:00Z" w16du:dateUtc="2025-06-23T14:57:00Z"/>
        </w:rPr>
        <w:pPrChange w:id="850" w:author="Duke Gledhill" w:date="2025-06-23T15:57:00Z" w16du:dateUtc="2025-06-23T14:57:00Z">
          <w:pPr>
            <w:ind w:right="7"/>
          </w:pPr>
        </w:pPrChange>
      </w:pPr>
    </w:p>
    <w:p w14:paraId="29A5E6F3" w14:textId="6253EF72" w:rsidR="00D72B83" w:rsidDel="002252A8" w:rsidRDefault="00D72B83">
      <w:pPr>
        <w:keepNext/>
        <w:keepLines/>
        <w:spacing w:before="360" w:after="120"/>
        <w:outlineLvl w:val="1"/>
        <w:rPr>
          <w:del w:id="851" w:author="Duke Gledhill" w:date="2025-06-23T15:57:00Z" w16du:dateUtc="2025-06-23T14:57:00Z"/>
        </w:rPr>
        <w:pPrChange w:id="852" w:author="Duke Gledhill" w:date="2025-06-23T15:57:00Z" w16du:dateUtc="2025-06-23T14:57:00Z">
          <w:pPr>
            <w:ind w:right="7"/>
          </w:pPr>
        </w:pPrChange>
      </w:pPr>
    </w:p>
    <w:p w14:paraId="47F98ACD" w14:textId="4915E34C" w:rsidR="00D72B83" w:rsidDel="002252A8" w:rsidRDefault="00D72B83">
      <w:pPr>
        <w:keepNext/>
        <w:keepLines/>
        <w:spacing w:before="360" w:after="120"/>
        <w:outlineLvl w:val="1"/>
        <w:rPr>
          <w:del w:id="853" w:author="Duke Gledhill" w:date="2025-06-23T15:57:00Z" w16du:dateUtc="2025-06-23T14:57:00Z"/>
        </w:rPr>
        <w:pPrChange w:id="854" w:author="Duke Gledhill" w:date="2025-06-23T15:57:00Z" w16du:dateUtc="2025-06-23T14:57:00Z">
          <w:pPr>
            <w:ind w:right="7"/>
          </w:pPr>
        </w:pPrChange>
      </w:pPr>
    </w:p>
    <w:p w14:paraId="3C0679D6" w14:textId="1965F84B" w:rsidR="00D72B83" w:rsidDel="002252A8" w:rsidRDefault="00D72B83">
      <w:pPr>
        <w:keepNext/>
        <w:keepLines/>
        <w:spacing w:before="360" w:after="120"/>
        <w:outlineLvl w:val="1"/>
        <w:rPr>
          <w:del w:id="855" w:author="Duke Gledhill" w:date="2025-06-23T15:57:00Z" w16du:dateUtc="2025-06-23T14:57:00Z"/>
        </w:rPr>
        <w:pPrChange w:id="856" w:author="Duke Gledhill" w:date="2025-06-23T15:57:00Z" w16du:dateUtc="2025-06-23T14:57:00Z">
          <w:pPr>
            <w:ind w:right="7"/>
          </w:pPr>
        </w:pPrChange>
      </w:pPr>
      <w:del w:id="857" w:author="Duke Gledhill" w:date="2025-06-23T15:57:00Z" w16du:dateUtc="2025-06-23T14:57:00Z">
        <w:r w:rsidDel="002252A8">
          <w:delText>Other ideas:</w:delText>
        </w:r>
      </w:del>
    </w:p>
    <w:p w14:paraId="47247C48" w14:textId="77F30E90" w:rsidR="00D72B83" w:rsidDel="002252A8" w:rsidRDefault="00D72B83">
      <w:pPr>
        <w:keepNext/>
        <w:keepLines/>
        <w:spacing w:before="360" w:after="120"/>
        <w:outlineLvl w:val="1"/>
        <w:rPr>
          <w:del w:id="858" w:author="Duke Gledhill" w:date="2025-06-23T15:57:00Z" w16du:dateUtc="2025-06-23T14:57:00Z"/>
        </w:rPr>
        <w:pPrChange w:id="859" w:author="Duke Gledhill" w:date="2025-06-23T15:57:00Z" w16du:dateUtc="2025-06-23T14:57:00Z">
          <w:pPr>
            <w:ind w:right="7"/>
          </w:pPr>
        </w:pPrChange>
      </w:pPr>
    </w:p>
    <w:p w14:paraId="76DCC801" w14:textId="29923E9A" w:rsidR="00D72B83" w:rsidDel="002252A8" w:rsidRDefault="00D72B83">
      <w:pPr>
        <w:keepNext/>
        <w:keepLines/>
        <w:spacing w:before="360" w:after="120"/>
        <w:outlineLvl w:val="1"/>
        <w:rPr>
          <w:del w:id="860" w:author="Duke Gledhill" w:date="2025-06-23T15:57:00Z" w16du:dateUtc="2025-06-23T14:57:00Z"/>
        </w:rPr>
        <w:pPrChange w:id="861" w:author="Duke Gledhill" w:date="2025-06-23T15:57:00Z" w16du:dateUtc="2025-06-23T14:57:00Z">
          <w:pPr>
            <w:ind w:right="7"/>
          </w:pPr>
        </w:pPrChange>
      </w:pPr>
      <w:del w:id="862" w:author="Duke Gledhill" w:date="2025-06-23T15:57:00Z" w16du:dateUtc="2025-06-23T14:57:00Z">
        <w:r w:rsidDel="002252A8">
          <w:delText>This example is very inefficient, for example using casting to checking hits – interfaces would be far better and allow for more functionality and flexibility… do you know how and why?</w:delText>
        </w:r>
      </w:del>
    </w:p>
    <w:p w14:paraId="4D948978" w14:textId="77777777" w:rsidR="00E820ED" w:rsidRDefault="00E820ED">
      <w:pPr>
        <w:keepNext/>
        <w:keepLines/>
        <w:spacing w:before="360" w:after="120"/>
        <w:outlineLvl w:val="1"/>
        <w:pPrChange w:id="863" w:author="Duke Gledhill" w:date="2025-06-23T15:57:00Z" w16du:dateUtc="2025-06-23T14:57:00Z">
          <w:pPr>
            <w:ind w:right="7"/>
          </w:pPr>
        </w:pPrChange>
      </w:pPr>
    </w:p>
    <w:sectPr w:rsidR="00E820ED" w:rsidSect="008851BE">
      <w:headerReference w:type="default" r:id="rId51"/>
      <w:footerReference w:type="default" r:id="rId52"/>
      <w:pgSz w:w="11909" w:h="16834"/>
      <w:pgMar w:top="1984" w:right="1132" w:bottom="1418" w:left="1133" w:header="0" w:footer="56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7A1F83" w14:textId="77777777" w:rsidR="00866525" w:rsidRDefault="00866525">
      <w:pPr>
        <w:spacing w:line="240" w:lineRule="auto"/>
      </w:pPr>
      <w:r>
        <w:separator/>
      </w:r>
    </w:p>
  </w:endnote>
  <w:endnote w:type="continuationSeparator" w:id="0">
    <w:p w14:paraId="0FB49F55" w14:textId="77777777" w:rsidR="00866525" w:rsidRDefault="008665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ource Code Pro">
    <w:altName w:val="Source Code Pro"/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AABD21" w14:textId="7D196C01" w:rsidR="00D72B83" w:rsidRDefault="00183852">
    <w:pPr>
      <w:rPr>
        <w:rFonts w:ascii="Source Code Pro" w:eastAsia="Source Code Pro" w:hAnsi="Source Code Pro" w:cs="Source Code Pro"/>
        <w:color w:val="999999"/>
        <w:sz w:val="16"/>
        <w:szCs w:val="1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09FB3AD3" wp14:editId="721A0262">
          <wp:simplePos x="0" y="0"/>
          <wp:positionH relativeFrom="page">
            <wp:align>right</wp:align>
          </wp:positionH>
          <wp:positionV relativeFrom="paragraph">
            <wp:posOffset>-307975</wp:posOffset>
          </wp:positionV>
          <wp:extent cx="4189095" cy="857250"/>
          <wp:effectExtent l="0" t="0" r="1905" b="0"/>
          <wp:wrapNone/>
          <wp:docPr id="52" name="image1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7.png"/>
                  <pic:cNvPicPr preferRelativeResize="0"/>
                </pic:nvPicPr>
                <pic:blipFill>
                  <a:blip r:embed="rId1"/>
                  <a:srcRect t="-5263"/>
                  <a:stretch>
                    <a:fillRect/>
                  </a:stretch>
                </pic:blipFill>
                <pic:spPr>
                  <a:xfrm>
                    <a:off x="0" y="0"/>
                    <a:ext cx="4189095" cy="857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313594">
      <w:rPr>
        <w:rFonts w:ascii="Source Code Pro" w:eastAsia="Source Code Pro" w:hAnsi="Source Code Pro" w:cs="Source Code Pro"/>
        <w:color w:val="999999"/>
        <w:sz w:val="16"/>
        <w:szCs w:val="16"/>
      </w:rPr>
      <w:t>v.</w:t>
    </w:r>
    <w:del w:id="864" w:author="Duke Gledhill" w:date="2023-04-12T10:14:00Z">
      <w:r w:rsidR="00D72B83" w:rsidDel="00B47B01">
        <w:rPr>
          <w:rFonts w:ascii="Source Code Pro" w:eastAsia="Source Code Pro" w:hAnsi="Source Code Pro" w:cs="Source Code Pro"/>
          <w:color w:val="999999"/>
          <w:sz w:val="16"/>
          <w:szCs w:val="16"/>
        </w:rPr>
        <w:delText>230207</w:delText>
      </w:r>
    </w:del>
    <w:ins w:id="865" w:author="Duke Gledhill" w:date="2025-06-23T15:29:00Z" w16du:dateUtc="2025-06-23T14:29:00Z">
      <w:r w:rsidR="002B1CFF">
        <w:rPr>
          <w:rFonts w:ascii="Source Code Pro" w:eastAsia="Source Code Pro" w:hAnsi="Source Code Pro" w:cs="Source Code Pro"/>
          <w:color w:val="999999"/>
          <w:sz w:val="16"/>
          <w:szCs w:val="16"/>
        </w:rPr>
        <w:t>25</w:t>
      </w:r>
      <w:r w:rsidR="00D64312">
        <w:rPr>
          <w:rFonts w:ascii="Source Code Pro" w:eastAsia="Source Code Pro" w:hAnsi="Source Code Pro" w:cs="Source Code Pro"/>
          <w:color w:val="999999"/>
          <w:sz w:val="16"/>
          <w:szCs w:val="16"/>
        </w:rPr>
        <w:t>0623.car</w:t>
      </w:r>
    </w:ins>
    <w:del w:id="866" w:author="Duke Gledhill" w:date="2025-06-23T15:29:00Z" w16du:dateUtc="2025-06-23T14:29:00Z">
      <w:r w:rsidR="00D72B83" w:rsidDel="002B1CFF">
        <w:rPr>
          <w:rFonts w:ascii="Source Code Pro" w:eastAsia="Source Code Pro" w:hAnsi="Source Code Pro" w:cs="Source Code Pro"/>
          <w:color w:val="999999"/>
          <w:sz w:val="16"/>
          <w:szCs w:val="16"/>
        </w:rPr>
        <w:delText>_5</w:delText>
      </w:r>
    </w:del>
    <w:del w:id="867" w:author="Duke Gledhill" w:date="2023-04-12T10:14:00Z">
      <w:r w:rsidR="00D72B83" w:rsidDel="00B47B01">
        <w:rPr>
          <w:rFonts w:ascii="Source Code Pro" w:eastAsia="Source Code Pro" w:hAnsi="Source Code Pro" w:cs="Source Code Pro"/>
          <w:color w:val="999999"/>
          <w:sz w:val="16"/>
          <w:szCs w:val="16"/>
        </w:rPr>
        <w:delText>03</w:delText>
      </w:r>
    </w:del>
  </w:p>
  <w:p w14:paraId="2BEC6A21" w14:textId="2471652A" w:rsidR="005078BD" w:rsidRDefault="00313594">
    <w:pPr>
      <w:rPr>
        <w:rFonts w:ascii="Source Code Pro" w:eastAsia="Source Code Pro" w:hAnsi="Source Code Pro" w:cs="Source Code Pro"/>
        <w:color w:val="999999"/>
        <w:sz w:val="16"/>
        <w:szCs w:val="16"/>
      </w:rPr>
    </w:pPr>
    <w:r>
      <w:rPr>
        <w:rFonts w:ascii="Source Code Pro" w:eastAsia="Source Code Pro" w:hAnsi="Source Code Pro" w:cs="Source Code Pro"/>
        <w:color w:val="999999"/>
        <w:sz w:val="16"/>
        <w:szCs w:val="16"/>
      </w:rPr>
      <w:t>© Dr Duke Gledhill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6BFF0C" w14:textId="77777777" w:rsidR="00866525" w:rsidRDefault="00866525">
      <w:pPr>
        <w:spacing w:line="240" w:lineRule="auto"/>
      </w:pPr>
      <w:r>
        <w:separator/>
      </w:r>
    </w:p>
  </w:footnote>
  <w:footnote w:type="continuationSeparator" w:id="0">
    <w:p w14:paraId="7A52FB24" w14:textId="77777777" w:rsidR="00866525" w:rsidRDefault="008665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EC6A1F" w14:textId="77777777" w:rsidR="005078BD" w:rsidRDefault="00313594">
    <w:pP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2BEC6A22" wp14:editId="447977E7">
          <wp:simplePos x="0" y="0"/>
          <wp:positionH relativeFrom="page">
            <wp:align>right</wp:align>
          </wp:positionH>
          <wp:positionV relativeFrom="paragraph">
            <wp:posOffset>11430</wp:posOffset>
          </wp:positionV>
          <wp:extent cx="5734050" cy="1104900"/>
          <wp:effectExtent l="0" t="0" r="0" b="0"/>
          <wp:wrapSquare wrapText="bothSides" distT="0" distB="0" distL="0" distR="0"/>
          <wp:docPr id="51" name="image1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34050" cy="11049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64561"/>
    <w:multiLevelType w:val="hybridMultilevel"/>
    <w:tmpl w:val="67FA3E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E18A4"/>
    <w:multiLevelType w:val="multilevel"/>
    <w:tmpl w:val="23528A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EE1A26"/>
    <w:multiLevelType w:val="hybridMultilevel"/>
    <w:tmpl w:val="962A48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727C8F"/>
    <w:multiLevelType w:val="multilevel"/>
    <w:tmpl w:val="A568FC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F166994"/>
    <w:multiLevelType w:val="hybridMultilevel"/>
    <w:tmpl w:val="23F27EB0"/>
    <w:lvl w:ilvl="0" w:tplc="0D0029E2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3B2ECA"/>
    <w:multiLevelType w:val="multilevel"/>
    <w:tmpl w:val="6C7064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647B16"/>
    <w:multiLevelType w:val="multilevel"/>
    <w:tmpl w:val="B852A6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493497E"/>
    <w:multiLevelType w:val="multilevel"/>
    <w:tmpl w:val="584001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89485725">
    <w:abstractNumId w:val="3"/>
  </w:num>
  <w:num w:numId="2" w16cid:durableId="1673725367">
    <w:abstractNumId w:val="5"/>
  </w:num>
  <w:num w:numId="3" w16cid:durableId="1838887211">
    <w:abstractNumId w:val="1"/>
  </w:num>
  <w:num w:numId="4" w16cid:durableId="165288959">
    <w:abstractNumId w:val="6"/>
  </w:num>
  <w:num w:numId="5" w16cid:durableId="1755858782">
    <w:abstractNumId w:val="7"/>
  </w:num>
  <w:num w:numId="6" w16cid:durableId="1956331904">
    <w:abstractNumId w:val="4"/>
  </w:num>
  <w:num w:numId="7" w16cid:durableId="632097463">
    <w:abstractNumId w:val="0"/>
  </w:num>
  <w:num w:numId="8" w16cid:durableId="4098504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uke Gledhill">
    <w15:presenceInfo w15:providerId="AD" w15:userId="S::d.gledhill@hud.ac.uk::65d4fdec-9e17-4bea-a17d-59fdc3f21e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78BD"/>
    <w:rsid w:val="00016F4C"/>
    <w:rsid w:val="00027D61"/>
    <w:rsid w:val="00044402"/>
    <w:rsid w:val="00092530"/>
    <w:rsid w:val="000D266E"/>
    <w:rsid w:val="000E32FC"/>
    <w:rsid w:val="001369A7"/>
    <w:rsid w:val="00154DEF"/>
    <w:rsid w:val="00167452"/>
    <w:rsid w:val="00183852"/>
    <w:rsid w:val="001A5185"/>
    <w:rsid w:val="001D0053"/>
    <w:rsid w:val="00213B4B"/>
    <w:rsid w:val="002252A8"/>
    <w:rsid w:val="00227DCD"/>
    <w:rsid w:val="002525B3"/>
    <w:rsid w:val="00262F5D"/>
    <w:rsid w:val="002641D2"/>
    <w:rsid w:val="00280862"/>
    <w:rsid w:val="002B1CFF"/>
    <w:rsid w:val="00313594"/>
    <w:rsid w:val="00313FF7"/>
    <w:rsid w:val="003140A9"/>
    <w:rsid w:val="00317405"/>
    <w:rsid w:val="00344BF2"/>
    <w:rsid w:val="00350DB6"/>
    <w:rsid w:val="00393E3E"/>
    <w:rsid w:val="003A180D"/>
    <w:rsid w:val="003B5A08"/>
    <w:rsid w:val="003D414B"/>
    <w:rsid w:val="003D7761"/>
    <w:rsid w:val="003F2039"/>
    <w:rsid w:val="00444A05"/>
    <w:rsid w:val="00476E1D"/>
    <w:rsid w:val="004C2C33"/>
    <w:rsid w:val="004F24FB"/>
    <w:rsid w:val="004F7429"/>
    <w:rsid w:val="005078BD"/>
    <w:rsid w:val="00551313"/>
    <w:rsid w:val="00562AC3"/>
    <w:rsid w:val="0056318B"/>
    <w:rsid w:val="00565DA2"/>
    <w:rsid w:val="00574198"/>
    <w:rsid w:val="00576CCF"/>
    <w:rsid w:val="005A352D"/>
    <w:rsid w:val="005B5DD3"/>
    <w:rsid w:val="005C798B"/>
    <w:rsid w:val="005C7E45"/>
    <w:rsid w:val="005D26E5"/>
    <w:rsid w:val="005D283C"/>
    <w:rsid w:val="005D5B7A"/>
    <w:rsid w:val="005F04BD"/>
    <w:rsid w:val="00617417"/>
    <w:rsid w:val="00634E79"/>
    <w:rsid w:val="006436CB"/>
    <w:rsid w:val="006610CF"/>
    <w:rsid w:val="006658FA"/>
    <w:rsid w:val="00685CB1"/>
    <w:rsid w:val="006B2475"/>
    <w:rsid w:val="006F345D"/>
    <w:rsid w:val="00700B2B"/>
    <w:rsid w:val="007103AD"/>
    <w:rsid w:val="007131B1"/>
    <w:rsid w:val="00714AE7"/>
    <w:rsid w:val="00733D45"/>
    <w:rsid w:val="00736752"/>
    <w:rsid w:val="00750C09"/>
    <w:rsid w:val="0077168E"/>
    <w:rsid w:val="00773418"/>
    <w:rsid w:val="007901A5"/>
    <w:rsid w:val="007A4BFB"/>
    <w:rsid w:val="007C04F9"/>
    <w:rsid w:val="007E6260"/>
    <w:rsid w:val="007F3C79"/>
    <w:rsid w:val="00830DA0"/>
    <w:rsid w:val="008357B6"/>
    <w:rsid w:val="008455EB"/>
    <w:rsid w:val="00847D4A"/>
    <w:rsid w:val="00852278"/>
    <w:rsid w:val="00866525"/>
    <w:rsid w:val="00875AFD"/>
    <w:rsid w:val="008851BE"/>
    <w:rsid w:val="0089050C"/>
    <w:rsid w:val="008A6394"/>
    <w:rsid w:val="009239D7"/>
    <w:rsid w:val="00931565"/>
    <w:rsid w:val="009449D4"/>
    <w:rsid w:val="00962CE8"/>
    <w:rsid w:val="00965B6B"/>
    <w:rsid w:val="0096779E"/>
    <w:rsid w:val="0097219E"/>
    <w:rsid w:val="009B309C"/>
    <w:rsid w:val="009C214B"/>
    <w:rsid w:val="009C64CB"/>
    <w:rsid w:val="00A0564F"/>
    <w:rsid w:val="00A22B2A"/>
    <w:rsid w:val="00A326A8"/>
    <w:rsid w:val="00A52CF4"/>
    <w:rsid w:val="00A83D8F"/>
    <w:rsid w:val="00AB24A3"/>
    <w:rsid w:val="00AB35E0"/>
    <w:rsid w:val="00B138D2"/>
    <w:rsid w:val="00B21047"/>
    <w:rsid w:val="00B47B01"/>
    <w:rsid w:val="00B53DFE"/>
    <w:rsid w:val="00B61602"/>
    <w:rsid w:val="00B616A5"/>
    <w:rsid w:val="00B75BE0"/>
    <w:rsid w:val="00BB31E6"/>
    <w:rsid w:val="00BC7C10"/>
    <w:rsid w:val="00BE596A"/>
    <w:rsid w:val="00BF335B"/>
    <w:rsid w:val="00C05DFD"/>
    <w:rsid w:val="00C17FB7"/>
    <w:rsid w:val="00C540A4"/>
    <w:rsid w:val="00C75F36"/>
    <w:rsid w:val="00C814C5"/>
    <w:rsid w:val="00C94568"/>
    <w:rsid w:val="00CC0507"/>
    <w:rsid w:val="00CC0B86"/>
    <w:rsid w:val="00CE49F4"/>
    <w:rsid w:val="00CF7F34"/>
    <w:rsid w:val="00D06338"/>
    <w:rsid w:val="00D20EAD"/>
    <w:rsid w:val="00D25AA8"/>
    <w:rsid w:val="00D36D65"/>
    <w:rsid w:val="00D37531"/>
    <w:rsid w:val="00D5390A"/>
    <w:rsid w:val="00D64312"/>
    <w:rsid w:val="00D72B83"/>
    <w:rsid w:val="00D95816"/>
    <w:rsid w:val="00DE6EB6"/>
    <w:rsid w:val="00DF14B6"/>
    <w:rsid w:val="00DF5528"/>
    <w:rsid w:val="00E11EAF"/>
    <w:rsid w:val="00E22ACC"/>
    <w:rsid w:val="00E2435C"/>
    <w:rsid w:val="00E4178F"/>
    <w:rsid w:val="00E41A40"/>
    <w:rsid w:val="00E43ABB"/>
    <w:rsid w:val="00E642FD"/>
    <w:rsid w:val="00E77AC2"/>
    <w:rsid w:val="00E820ED"/>
    <w:rsid w:val="00E82715"/>
    <w:rsid w:val="00E836B7"/>
    <w:rsid w:val="00E96C58"/>
    <w:rsid w:val="00E96D54"/>
    <w:rsid w:val="00EA13E2"/>
    <w:rsid w:val="00EA1EDB"/>
    <w:rsid w:val="00EC77FB"/>
    <w:rsid w:val="00ED5313"/>
    <w:rsid w:val="00F2575C"/>
    <w:rsid w:val="00F3597C"/>
    <w:rsid w:val="00F854D9"/>
    <w:rsid w:val="00FD24E5"/>
    <w:rsid w:val="00FD5E2F"/>
    <w:rsid w:val="00FE6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EC6887"/>
  <w15:docId w15:val="{962774F3-7ED2-416D-BFBC-13AA5C215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4178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178F"/>
  </w:style>
  <w:style w:type="paragraph" w:styleId="Footer">
    <w:name w:val="footer"/>
    <w:basedOn w:val="Normal"/>
    <w:link w:val="FooterChar"/>
    <w:uiPriority w:val="99"/>
    <w:unhideWhenUsed/>
    <w:rsid w:val="00E4178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78F"/>
  </w:style>
  <w:style w:type="character" w:styleId="Hyperlink">
    <w:name w:val="Hyperlink"/>
    <w:basedOn w:val="DefaultParagraphFont"/>
    <w:uiPriority w:val="99"/>
    <w:unhideWhenUsed/>
    <w:rsid w:val="00A83D8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D8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357B6"/>
    <w:rPr>
      <w:sz w:val="32"/>
      <w:szCs w:val="32"/>
    </w:rPr>
  </w:style>
  <w:style w:type="table" w:styleId="TableGrid">
    <w:name w:val="Table Grid"/>
    <w:basedOn w:val="TableNormal"/>
    <w:uiPriority w:val="39"/>
    <w:rsid w:val="003A180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20EAD"/>
    <w:pPr>
      <w:ind w:left="720"/>
      <w:contextualSpacing/>
    </w:pPr>
  </w:style>
  <w:style w:type="paragraph" w:styleId="Revision">
    <w:name w:val="Revision"/>
    <w:hidden/>
    <w:uiPriority w:val="99"/>
    <w:semiHidden/>
    <w:rsid w:val="006610CF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CmbGUIdz7GU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youtu.be/CmbGUIdz7GU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://www.epicgames.com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15379-1A8E-426A-9E51-01522C68C5D8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b52e9fda-0691-4585-bdfc-5ccae1ce1890}" enabled="0" method="" siteId="{b52e9fda-0691-4585-bdfc-5ccae1ce189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8</Pages>
  <Words>2120</Words>
  <Characters>12087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Duke Gledhill</cp:lastModifiedBy>
  <cp:revision>142</cp:revision>
  <dcterms:created xsi:type="dcterms:W3CDTF">2021-03-23T12:51:00Z</dcterms:created>
  <dcterms:modified xsi:type="dcterms:W3CDTF">2025-06-24T14:29:00Z</dcterms:modified>
</cp:coreProperties>
</file>